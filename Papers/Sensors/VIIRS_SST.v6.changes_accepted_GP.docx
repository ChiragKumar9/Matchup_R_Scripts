
<file path=[Content_Types].xml><?xml version="1.0" encoding="utf-8"?>
<Types xmlns="http://schemas.openxmlformats.org/package/2006/content-types">
  <Override PartName="/_rels/.rels" ContentType="application/vnd.openxmlformats-package.relationships+xml"/>
  <Override PartName="/word/_rels/document.xml.rels" ContentType="application/vnd.openxmlformats-package.relationships+xml"/>
  <Override PartName="/word/footer1.xml" ContentType="application/vnd.openxmlformats-officedocument.wordprocessingml.footer+xml"/>
  <Override PartName="/word/document.xml" ContentType="application/vnd.openxmlformats-officedocument.wordprocessingml.document.main+xml"/>
  <Override PartName="/word/numbering.xml" ContentType="application/vnd.openxmlformats-officedocument.wordprocessingml.numbering+xml"/>
  <Override PartName="/word/media/image28.png" ContentType="image/png"/>
  <Override PartName="/word/media/image27.png" ContentType="image/png"/>
  <Override PartName="/word/media/image26.png" ContentType="image/png"/>
  <Override PartName="/word/media/image25.png" ContentType="image/png"/>
  <Override PartName="/word/media/image24.jpeg" ContentType="image/jpeg"/>
  <Override PartName="/word/media/image9.png" ContentType="image/png"/>
  <Override PartName="/word/media/image10.wmf" ContentType="image/x-wmf"/>
  <Override PartName="/word/media/image8.png" ContentType="image/png"/>
  <Override PartName="/word/media/image2.png" ContentType="image/png"/>
  <Override PartName="/word/media/image22.png" ContentType="image/png"/>
  <Override PartName="/word/media/image5.jpeg" ContentType="image/jpeg"/>
  <Override PartName="/word/media/image1.jpeg" ContentType="image/jpeg"/>
  <Override PartName="/word/media/image11.png" ContentType="image/png"/>
  <Override PartName="/word/media/image3.png" ContentType="image/png"/>
  <Override PartName="/word/media/image6.jpeg" ContentType="image/jpeg"/>
  <Override PartName="/word/media/image12.wmf" ContentType="image/x-wmf"/>
  <Override PartName="/word/media/image4.png" ContentType="image/png"/>
  <Override PartName="/word/media/image13.wmf" ContentType="image/x-wmf"/>
  <Override PartName="/word/media/image14.png" ContentType="image/png"/>
  <Override PartName="/word/media/image23.jpeg" ContentType="image/jpeg"/>
  <Override PartName="/word/media/image7.jpeg" ContentType="image/jpeg"/>
  <Override PartName="/word/media/image15.png" ContentType="image/png"/>
  <Override PartName="/word/media/image16.png" ContentType="image/png"/>
  <Override PartName="/word/media/image17.png" ContentType="image/png"/>
  <Override PartName="/word/media/image18.wmf" ContentType="image/x-wmf"/>
  <Override PartName="/word/media/image19.png" ContentType="image/png"/>
  <Override PartName="/word/media/image20.png" ContentType="image/png"/>
  <Override PartName="/word/media/image21.png" ContentType="image/png"/>
  <Override PartName="/word/settings.xml" ContentType="application/vnd.openxmlformats-officedocument.wordprocessingml.settings+xml"/>
  <Override PartName="/word/footnotes.xml" ContentType="application/vnd.openxmlformats-officedocument.wordprocessingml.footnotes+xml"/>
  <Override PartName="/word/theme/theme1.xml" ContentType="application/vnd.openxmlformats-officedocument.theme+xml"/>
  <Override PartName="/word/styles.xml" ContentType="application/vnd.openxmlformats-officedocument.wordprocessingml.styles+xml"/>
  <Override PartName="/word/comments.xml" ContentType="application/vnd.openxmlformats-officedocument.wordprocessingml.comments+xml"/>
  <Override PartName="/word/fontTable.xml" ContentType="application/vnd.openxmlformats-officedocument.wordprocessingml.fontTable+xml"/>
  <Override PartName="/customXml/_rels/item1.xml.rels" ContentType="application/vnd.openxmlformats-package.relationships+xml"/>
  <Override PartName="/customXml/itemProps1.xml" ContentType="application/vnd.openxmlformats-officedocument.customXmlProperties+xml"/>
  <Override PartName="/customXml/item1.xml" ContentType="application/xml"/>
  <Override PartName="/docProps/custom.xml" ContentType="application/vnd.openxmlformats-officedocument.custom-properties+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Header"/>
        <w:suppressLineNumbers/>
        <w:rPr/>
      </w:pPr>
      <w:r>
        <w:rPr/>
      </w:r>
    </w:p>
    <w:p>
      <w:pPr>
        <w:pStyle w:val="Header"/>
        <w:suppressLineNumbers/>
        <w:spacing w:before="0" w:after="0"/>
        <w:rPr/>
      </w:pPr>
      <w:r>
        <w:rPr/>
      </w:r>
    </w:p>
    <w:p>
      <w:pPr>
        <w:pStyle w:val="Header"/>
        <w:suppressLineNumbers/>
        <w:spacing w:before="0" w:after="0"/>
        <w:rPr/>
      </w:pPr>
      <w:r>
        <w:rPr/>
      </w:r>
    </w:p>
    <w:p>
      <w:pPr>
        <w:pStyle w:val="Normal"/>
        <w:suppressLineNumbers/>
        <w:spacing w:before="0" w:after="0"/>
        <w:rPr/>
      </w:pPr>
      <w:r>
        <w:rPr/>
      </w:r>
    </w:p>
    <w:p>
      <w:pPr>
        <w:pStyle w:val="Header"/>
        <w:suppressLineNumbers/>
        <w:spacing w:before="0" w:after="0"/>
        <w:rPr/>
      </w:pPr>
      <w:r>
        <w:rPr/>
      </w:r>
    </w:p>
    <w:p>
      <w:pPr>
        <w:pStyle w:val="Header"/>
        <w:suppressLineNumbers/>
        <w:spacing w:before="0" w:after="0"/>
        <w:jc w:val="center"/>
        <w:rPr>
          <w:b/>
          <w:b/>
          <w:sz w:val="32"/>
          <w:szCs w:val="28"/>
        </w:rPr>
      </w:pPr>
      <w:r>
        <w:rPr>
          <w:b/>
          <w:sz w:val="32"/>
          <w:szCs w:val="28"/>
        </w:rPr>
        <w:t>Suomi-NPP VIIRS Sea Surface Temperature retrievals; algorithm evolution and an assessment of uncertainties.</w:t>
      </w:r>
    </w:p>
    <w:p>
      <w:pPr>
        <w:pStyle w:val="Header"/>
        <w:suppressLineNumbers/>
        <w:spacing w:before="0" w:after="0"/>
        <w:jc w:val="center"/>
        <w:rPr>
          <w:sz w:val="28"/>
          <w:szCs w:val="24"/>
        </w:rPr>
      </w:pPr>
      <w:r>
        <w:rPr>
          <w:sz w:val="28"/>
          <w:szCs w:val="24"/>
        </w:rPr>
      </w:r>
    </w:p>
    <w:p>
      <w:pPr>
        <w:pStyle w:val="Header"/>
        <w:suppressLineNumbers/>
        <w:spacing w:before="0" w:after="0"/>
        <w:jc w:val="center"/>
        <w:rPr>
          <w:sz w:val="28"/>
          <w:szCs w:val="24"/>
        </w:rPr>
      </w:pPr>
      <w:r>
        <w:rPr>
          <w:sz w:val="28"/>
          <w:szCs w:val="24"/>
        </w:rPr>
      </w:r>
    </w:p>
    <w:p>
      <w:pPr>
        <w:pStyle w:val="Header"/>
        <w:suppressLineNumbers/>
        <w:spacing w:before="0" w:after="0"/>
        <w:jc w:val="center"/>
        <w:rPr>
          <w:sz w:val="28"/>
          <w:szCs w:val="24"/>
        </w:rPr>
      </w:pPr>
      <w:r>
        <w:rPr>
          <w:sz w:val="28"/>
          <w:szCs w:val="24"/>
        </w:rPr>
        <w:t>Peter J. Minnett,  Kay Kilpatrick, Guillermo Podestá, Malgorzata Szczodrak, Miguel Angel Izaguirre, Elizabeth Williams, Susan Walsh and Robert H. Evans</w:t>
      </w:r>
    </w:p>
    <w:p>
      <w:pPr>
        <w:pStyle w:val="Header"/>
        <w:suppressLineNumbers/>
        <w:spacing w:before="0" w:after="0"/>
        <w:jc w:val="center"/>
        <w:rPr>
          <w:sz w:val="28"/>
          <w:szCs w:val="24"/>
        </w:rPr>
      </w:pPr>
      <w:r>
        <w:rPr>
          <w:sz w:val="28"/>
          <w:szCs w:val="24"/>
        </w:rPr>
      </w:r>
    </w:p>
    <w:p>
      <w:pPr>
        <w:pStyle w:val="Header"/>
        <w:suppressLineNumbers/>
        <w:spacing w:before="0" w:after="0"/>
        <w:jc w:val="center"/>
        <w:rPr>
          <w:sz w:val="28"/>
          <w:szCs w:val="24"/>
        </w:rPr>
      </w:pPr>
      <w:r>
        <w:rPr>
          <w:sz w:val="28"/>
          <w:szCs w:val="24"/>
        </w:rPr>
        <w:t>Rosenstiel School of Marine and Atmospheric Science University of Miami</w:t>
        <w:br/>
        <w:t>4600 Rickenbacker Causeway</w:t>
        <w:br/>
        <w:t>Miami, FL 33149</w:t>
      </w:r>
    </w:p>
    <w:p>
      <w:pPr>
        <w:pStyle w:val="Header"/>
        <w:suppressLineNumbers/>
        <w:spacing w:before="0" w:after="0"/>
        <w:jc w:val="center"/>
        <w:rPr>
          <w:sz w:val="28"/>
          <w:szCs w:val="24"/>
        </w:rPr>
      </w:pPr>
      <w:r>
        <w:rPr>
          <w:sz w:val="28"/>
          <w:szCs w:val="24"/>
        </w:rPr>
      </w:r>
    </w:p>
    <w:p>
      <w:pPr>
        <w:pStyle w:val="Header"/>
        <w:suppressLineNumbers/>
        <w:spacing w:before="0" w:after="0"/>
        <w:rPr>
          <w:sz w:val="28"/>
          <w:szCs w:val="24"/>
        </w:rPr>
      </w:pPr>
      <w:r>
        <w:rPr>
          <w:sz w:val="28"/>
          <w:szCs w:val="24"/>
        </w:rPr>
      </w:r>
    </w:p>
    <w:p>
      <w:pPr>
        <w:pStyle w:val="Header"/>
        <w:suppressLineNumbers/>
        <w:spacing w:before="0" w:after="0"/>
        <w:jc w:val="center"/>
        <w:rPr>
          <w:sz w:val="28"/>
          <w:szCs w:val="24"/>
        </w:rPr>
      </w:pPr>
      <w:r>
        <w:rPr>
          <w:sz w:val="28"/>
          <w:szCs w:val="24"/>
        </w:rPr>
        <w:t>&amp;</w:t>
      </w:r>
    </w:p>
    <w:p>
      <w:pPr>
        <w:pStyle w:val="Header"/>
        <w:suppressLineNumbers/>
        <w:spacing w:before="0" w:after="0"/>
        <w:jc w:val="center"/>
        <w:rPr>
          <w:sz w:val="28"/>
          <w:szCs w:val="24"/>
        </w:rPr>
      </w:pPr>
      <w:r>
        <w:rPr>
          <w:sz w:val="28"/>
          <w:szCs w:val="24"/>
        </w:rPr>
      </w:r>
    </w:p>
    <w:p>
      <w:pPr>
        <w:pStyle w:val="Header"/>
        <w:suppressLineNumbers/>
        <w:spacing w:before="0" w:after="0"/>
        <w:jc w:val="center"/>
        <w:rPr>
          <w:sz w:val="28"/>
          <w:szCs w:val="24"/>
        </w:rPr>
      </w:pPr>
      <w:r>
        <w:rPr>
          <w:sz w:val="28"/>
          <w:szCs w:val="24"/>
        </w:rPr>
        <w:t>R. Michael Reynolds</w:t>
      </w:r>
    </w:p>
    <w:p>
      <w:pPr>
        <w:pStyle w:val="Header"/>
        <w:suppressLineNumbers/>
        <w:spacing w:before="0" w:after="0"/>
        <w:jc w:val="center"/>
        <w:rPr>
          <w:sz w:val="28"/>
          <w:szCs w:val="24"/>
        </w:rPr>
      </w:pPr>
      <w:r>
        <w:rPr>
          <w:sz w:val="28"/>
          <w:szCs w:val="24"/>
        </w:rPr>
        <w:t>RMR Co., Seattle.</w:t>
      </w:r>
    </w:p>
    <w:p>
      <w:pPr>
        <w:pStyle w:val="Header"/>
        <w:suppressLineNumbers/>
        <w:spacing w:before="0" w:after="0"/>
        <w:rPr>
          <w:sz w:val="28"/>
        </w:rPr>
      </w:pPr>
      <w:r>
        <w:rPr>
          <w:sz w:val="28"/>
        </w:rPr>
      </w:r>
    </w:p>
    <w:p>
      <w:pPr>
        <w:pStyle w:val="Header"/>
        <w:suppressLineNumbers/>
        <w:spacing w:before="0" w:after="0"/>
        <w:rPr/>
      </w:pPr>
      <w:r>
        <w:rPr/>
      </w:r>
    </w:p>
    <w:p>
      <w:pPr>
        <w:pStyle w:val="Header"/>
        <w:suppressLineNumbers/>
        <w:spacing w:before="0" w:after="0"/>
        <w:rPr/>
      </w:pPr>
      <w:r>
        <w:rPr/>
      </w:r>
    </w:p>
    <w:p>
      <w:pPr>
        <w:pStyle w:val="Header"/>
        <w:suppressLineNumbers/>
        <w:spacing w:before="0" w:after="0"/>
        <w:rPr/>
      </w:pPr>
      <w:r>
        <w:rPr/>
      </w:r>
    </w:p>
    <w:p>
      <w:pPr>
        <w:pStyle w:val="Header"/>
        <w:suppressLineNumbers/>
        <w:spacing w:before="0" w:after="0"/>
        <w:rPr/>
      </w:pPr>
      <w:r>
        <w:rPr/>
      </w:r>
    </w:p>
    <w:p>
      <w:pPr>
        <w:pStyle w:val="Header"/>
        <w:suppressLineNumbers/>
        <w:spacing w:before="0" w:after="0"/>
        <w:rPr/>
      </w:pPr>
      <w:r>
        <w:rPr/>
      </w:r>
    </w:p>
    <w:p>
      <w:pPr>
        <w:pStyle w:val="Header"/>
        <w:suppressLineNumbers/>
        <w:spacing w:before="0" w:after="0"/>
        <w:rPr/>
      </w:pPr>
      <w:r>
        <w:rPr/>
      </w:r>
    </w:p>
    <w:p>
      <w:pPr>
        <w:pStyle w:val="Header"/>
        <w:suppressLineNumbers/>
        <w:spacing w:before="0" w:after="0"/>
        <w:rPr/>
      </w:pPr>
      <w:r>
        <w:rPr/>
      </w:r>
    </w:p>
    <w:p>
      <w:pPr>
        <w:pStyle w:val="Header"/>
        <w:suppressLineNumbers/>
        <w:spacing w:before="0" w:after="0"/>
        <w:rPr/>
      </w:pPr>
      <w:r>
        <w:rPr/>
      </w:r>
    </w:p>
    <w:p>
      <w:pPr>
        <w:pStyle w:val="Header"/>
        <w:suppressLineNumbers/>
        <w:spacing w:before="0" w:after="0"/>
        <w:rPr/>
      </w:pPr>
      <w:r>
        <w:rPr/>
      </w:r>
    </w:p>
    <w:p>
      <w:pPr>
        <w:pStyle w:val="Header"/>
        <w:suppressLineNumbers/>
        <w:spacing w:before="0" w:after="0"/>
        <w:rPr/>
      </w:pPr>
      <w:r>
        <w:rPr/>
      </w:r>
    </w:p>
    <w:p>
      <w:pPr>
        <w:pStyle w:val="Header"/>
        <w:suppressLineNumbers/>
        <w:spacing w:before="0" w:after="0"/>
        <w:rPr/>
      </w:pPr>
      <w:r>
        <w:rPr/>
      </w:r>
    </w:p>
    <w:p>
      <w:pPr>
        <w:pStyle w:val="Header"/>
        <w:suppressLineNumbers/>
        <w:spacing w:before="0" w:after="0"/>
        <w:rPr/>
      </w:pPr>
      <w:r>
        <w:rPr/>
        <w:t>This version has input from Kay and Gui – June 2017.</w:t>
      </w:r>
    </w:p>
    <w:p>
      <w:pPr>
        <w:pStyle w:val="Header"/>
        <w:suppressLineNumbers/>
        <w:rPr/>
      </w:pPr>
      <w:r>
        <w:rPr/>
      </w:r>
    </w:p>
    <w:p>
      <w:pPr>
        <w:pStyle w:val="Header"/>
        <w:suppressLineNumbers/>
        <w:rPr/>
      </w:pPr>
      <w:r>
        <w:rPr/>
      </w:r>
    </w:p>
    <w:p>
      <w:pPr>
        <w:pStyle w:val="Header"/>
        <w:suppressLineNumbers/>
        <w:rPr/>
      </w:pPr>
      <w:r>
        <w:rPr/>
      </w:r>
    </w:p>
    <w:p>
      <w:pPr>
        <w:pStyle w:val="Header"/>
        <w:suppressLineNumbers/>
        <w:rPr/>
      </w:pPr>
      <w:r>
        <w:rPr/>
        <w:fldChar w:fldCharType="begin"/>
      </w:r>
      <w:r>
        <w:instrText> DATE \@"M\/d\/yyyy\ H:mm:ss' a'M'/p'M" </w:instrText>
      </w:r>
      <w:r>
        <w:fldChar w:fldCharType="separate"/>
      </w:r>
      <w:r>
        <w:t>7/12/2017 7:29:38 a7/p7</w:t>
      </w:r>
      <w:r>
        <w:fldChar w:fldCharType="end"/>
      </w:r>
    </w:p>
    <w:p>
      <w:pPr>
        <w:pStyle w:val="Header"/>
        <w:suppressLineNumbers/>
        <w:rPr/>
      </w:pPr>
      <w:r>
        <w:rPr/>
      </w:r>
    </w:p>
    <w:p>
      <w:pPr>
        <w:pStyle w:val="Normal"/>
        <w:suppressLineNumbers/>
        <w:rPr/>
      </w:pPr>
      <w:r>
        <w:rPr/>
      </w:r>
      <w:r>
        <w:br w:type="page"/>
      </w:r>
    </w:p>
    <w:p>
      <w:pPr>
        <w:pStyle w:val="Normal"/>
        <w:jc w:val="center"/>
        <w:rPr>
          <w:b/>
          <w:b/>
        </w:rPr>
      </w:pPr>
      <w:r>
        <w:rPr>
          <w:b/>
        </w:rPr>
        <w:t>Abstract</w:t>
      </w:r>
    </w:p>
    <w:p>
      <w:pPr>
        <w:pStyle w:val="Normal"/>
        <w:jc w:val="center"/>
        <w:rPr>
          <w:b/>
          <w:b/>
        </w:rPr>
      </w:pPr>
      <w:r>
        <w:rPr>
          <w:b/>
        </w:rPr>
      </w:r>
    </w:p>
    <w:p>
      <w:pPr>
        <w:pStyle w:val="Normal"/>
        <w:spacing w:lineRule="auto" w:line="480"/>
        <w:rPr/>
      </w:pPr>
      <w:r>
        <w:rPr/>
        <w:t>The results of analyses of the first five years of on-orbit measurements of skin Sea-Surface Temperature (SST</w:t>
      </w:r>
      <w:r>
        <w:rPr>
          <w:vertAlign w:val="subscript"/>
        </w:rPr>
        <w:t>skin</w:t>
      </w:r>
      <w:r>
        <w:rPr/>
        <w:t>) by the Visible Infrared Imaging Radiometer Suite (VIIRS) on the Suomi-NPP (National Polar-orbiting Partnership) satellite are presented. The analyses include assessments of the spatial and temporal characteristics of the uncertainties in retrieved SSTs and the algorithm improvements approaches were developed to overcome some of the issues identified. We conclude that the VIIRS measurements are capable of matching and improving upon the accuracies of SST</w:t>
      </w:r>
      <w:r>
        <w:rPr>
          <w:vertAlign w:val="subscript"/>
        </w:rPr>
        <w:t>skin</w:t>
      </w:r>
      <w:r>
        <w:rPr/>
        <w:t xml:space="preserve"> from the MODISs on </w:t>
      </w:r>
      <w:r>
        <w:rPr>
          <w:i/>
        </w:rPr>
        <w:t>Terra</w:t>
      </w:r>
      <w:r>
        <w:rPr/>
        <w:t xml:space="preserve"> and </w:t>
      </w:r>
      <w:r>
        <w:rPr>
          <w:i/>
        </w:rPr>
        <w:t>Aqua</w:t>
      </w:r>
      <w:r>
        <w:rPr/>
        <w:t>, and that the VIIRS SST</w:t>
      </w:r>
      <w:r>
        <w:rPr>
          <w:vertAlign w:val="subscript"/>
        </w:rPr>
        <w:t>skin</w:t>
      </w:r>
      <w:r>
        <w:rPr/>
        <w:t xml:space="preserve"> have the potential to contribute to the extension of the satellite-derived Climate Data Records of SST into the future.</w:t>
      </w:r>
    </w:p>
    <w:p>
      <w:pPr>
        <w:pStyle w:val="Normal"/>
        <w:spacing w:lineRule="auto" w:line="480"/>
        <w:rPr/>
      </w:pPr>
      <w:r>
        <w:rPr/>
      </w:r>
    </w:p>
    <w:p>
      <w:pPr>
        <w:pStyle w:val="Normal"/>
        <w:spacing w:lineRule="auto" w:line="480"/>
        <w:rPr/>
      </w:pPr>
      <w:r>
        <w:rPr/>
      </w:r>
      <w:r>
        <w:br w:type="page"/>
      </w:r>
    </w:p>
    <w:p>
      <w:pPr>
        <w:pStyle w:val="Heading1"/>
        <w:numPr>
          <w:ilvl w:val="0"/>
          <w:numId w:val="3"/>
        </w:numPr>
        <w:rPr/>
      </w:pPr>
      <w:bookmarkStart w:id="0" w:name="_Toc351990407"/>
      <w:bookmarkEnd w:id="0"/>
      <w:r>
        <w:rPr/>
        <w:t>INTRODUCTION</w:t>
      </w:r>
    </w:p>
    <w:p>
      <w:pPr>
        <w:pStyle w:val="Normal"/>
        <w:spacing w:lineRule="auto" w:line="480"/>
        <w:rPr/>
      </w:pPr>
      <w:r>
        <w:rPr/>
        <w:t>October 28, 2016, marked the fifth anniversary of the launch of the National Polar-orbiting Operational Environmental Satellite System Preparatory Project (</w:t>
      </w:r>
      <w:commentRangeStart w:id="0"/>
      <w:r>
        <w:rPr/>
        <w:t>NPP</w:t>
      </w:r>
      <w:r>
        <w:rPr/>
      </w:r>
      <w:commentRangeEnd w:id="0"/>
      <w:r>
        <w:commentReference w:id="0"/>
      </w:r>
      <w:r>
        <w:rPr/>
        <w:t>) satellite. It was launched into a sun-synchronous</w:t>
      </w:r>
      <w:ins w:id="0" w:author="Guillermo" w:date="2017-07-09T16:32:00Z">
        <w:r>
          <w:rPr/>
          <w:t>,</w:t>
        </w:r>
      </w:ins>
      <w:del w:id="1" w:author="Guillermo" w:date="2017-07-09T16:32:00Z">
        <w:r>
          <w:rPr/>
          <w:delText>,</w:delText>
        </w:r>
      </w:del>
      <w:r>
        <w:rPr/>
        <w:t xml:space="preserve"> near-polar orbit with an ascending daytime equator crossing time of 1:30 p.m., and a 16-day repeat cycle. Soon after launch</w:t>
      </w:r>
      <w:ins w:id="2" w:author="Guillermo" w:date="2017-07-09T16:33:00Z">
        <w:r>
          <w:rPr/>
          <w:t>,</w:t>
        </w:r>
      </w:ins>
      <w:r>
        <w:rPr/>
        <w:t xml:space="preserve"> </w:t>
      </w:r>
      <w:del w:id="3" w:author="Guillermo" w:date="2017-07-09T16:33:00Z">
        <w:r>
          <w:rPr/>
          <w:delText xml:space="preserve">to </w:delText>
        </w:r>
      </w:del>
      <w:r>
        <w:rPr/>
        <w:t>the satellite was renamed Suomi-NPP (hereafter S-NPP), in honor of Werner Suomi, whereas NPP now stands for “National Polar-orbiting Partnership.” The equator crossing time is the same as that of the A-Train satellites (</w:t>
      </w:r>
      <w:r>
        <w:fldChar w:fldCharType="begin"/>
      </w:r>
      <w:r>
        <w:instrText>ADDIN EN.CITE &lt;EndNote&gt;&lt;Cite&gt;&lt;Author&gt;L’Ecuyer&lt;/Author&gt;&lt;Year&gt;2010&lt;/Year&gt;&lt;RecNum&gt;4559&lt;/RecNum&gt;&lt;DisplayText&gt;(L’Ecuyer and Jiang, 2010)&lt;/DisplayText&gt;&lt;record&gt;&lt;rec-number&gt;4559&lt;/rec-number&gt;&lt;foreign-keys&gt;&lt;key app="EN" db-id="5apr590ftef55zea20spppw6srsvdvdazzer" timestamp="1475877400"&gt;4559&lt;/key&gt;&lt;/foreign-keys&gt;&lt;ref-type name="Journal Article"&gt;17&lt;/ref-type&gt;&lt;contributors&gt;&lt;authors&gt;&lt;author&gt;L’Ecuyer, Tristan S&lt;/author&gt;&lt;author&gt;Jiang, Jonathan H&lt;/author&gt;&lt;/authors&gt;&lt;/contributors&gt;&lt;titles&gt;&lt;title&gt;Touring the atmosphere aboard the A-Train&lt;/title&gt;&lt;secondary-title&gt;Phys. Today&lt;/secondary-title&gt;&lt;/titles&gt;&lt;periodical&gt;&lt;full-title&gt;Phys. Today&lt;/full-title&gt;&lt;/periodical&gt;&lt;pages&gt;36-41&lt;/pages&gt;&lt;volume&gt;63&lt;/volume&gt;&lt;number&gt;7&lt;/number&gt;&lt;dates&gt;&lt;year&gt;2010&lt;/year&gt;&lt;/dates&gt;&lt;urls&gt;&lt;/urls&gt;&lt;/record&gt;&lt;/Cite&gt;&lt;/EndNote&gt;</w:instrText>
      </w:r>
      <w:r>
        <w:fldChar w:fldCharType="separate"/>
      </w:r>
      <w:bookmarkStart w:id="1" w:name="__Fieldmark__119_1419489525"/>
      <w:r>
        <w:rPr/>
        <w:t>(L’Ecuyer and Jiang, 2010)</w:t>
      </w:r>
      <w:r>
        <w:rPr/>
      </w:r>
      <w:r>
        <w:fldChar w:fldCharType="end"/>
      </w:r>
      <w:hyperlink w:anchor="_ENREF_33">
        <w:bookmarkEnd w:id="1"/>
        <w:r>
          <w:rPr/>
          <w:t xml:space="preserve">), which have a descending daytime equator crossing. Moreover S-NPP’s orbit is higher (824 km) than those of the A-Train satellites (705 km). Thus, S-NPP’s orbital period is somewhat longer than for the A-Train. </w:t>
        </w:r>
      </w:hyperlink>
    </w:p>
    <w:p>
      <w:pPr>
        <w:pStyle w:val="Normal"/>
        <w:spacing w:lineRule="auto" w:line="480"/>
        <w:rPr/>
      </w:pPr>
      <w:r>
        <w:rPr/>
        <w:t xml:space="preserve">S-NPP carries five main instruments of which the Visible Infrared Imaging Radiometer Suite (VIIRS; </w:t>
      </w:r>
      <w:r>
        <w:fldChar w:fldCharType="begin"/>
      </w:r>
      <w:r>
        <w:instrText>ADDIN EN.CITE &lt;EndNote&gt;&lt;Cite&gt;&lt;Author&gt;Murphy&lt;/Author&gt;&lt;Year&gt;2006&lt;/Year&gt;&lt;RecNum&gt;4643&lt;/RecNum&gt;&lt;DisplayText&gt;(Murphy et al., 2006)&lt;/DisplayText&gt;&lt;record&gt;&lt;rec-number&gt;4643&lt;/rec-number&gt;&lt;foreign-keys&gt;&lt;key app="EN" db-id="5apr590ftef55zea20spppw6srsvdvdazzer" timestamp="1486577841"&gt;4643&lt;/key&gt;&lt;/foreign-keys&gt;&lt;ref-type name="Book Section"&gt;5&lt;/ref-type&gt;&lt;contributors&gt;&lt;authors&gt;&lt;author&gt;Murphy, R. E.&lt;/author&gt;&lt;author&gt;Ardanuy, Phillip&lt;/author&gt;&lt;author&gt;Deluccia, Frank J.&lt;/author&gt;&lt;author&gt;Clement, J. E.&lt;/author&gt;&lt;author&gt;Schueler, Carl F.&lt;/author&gt;&lt;/authors&gt;&lt;secondary-authors&gt;&lt;author&gt;Qu, John J.&lt;/author&gt;&lt;author&gt;Gao, Wei&lt;/author&gt;&lt;author&gt;Kafatos, Menas&lt;/author&gt;&lt;author&gt;Murphy, Robert E.&lt;/author&gt;&lt;author&gt;Salomonson, Vincent V.&lt;/author&gt;&lt;/secondary-authors&gt;&lt;/contributors&gt;&lt;titles&gt;&lt;title&gt;The Visible Infrared Imaging Radiometer Suite&lt;/title&gt;&lt;secondary-title&gt;Earth Science Satellite Remote Sensing: Vol. 1: Science and Instruments&lt;/secondary-title&gt;&lt;/titles&gt;&lt;pages&gt;199-223&lt;/pages&gt;&lt;dates&gt;&lt;year&gt;2006&lt;/year&gt;&lt;/dates&gt;&lt;pub-location&gt;Berlin, Heidelberg&lt;/pub-location&gt;&lt;publisher&gt;Springer Berlin Heidelberg&lt;/publisher&gt;&lt;isbn&gt;978-3-540-37293-6&lt;/isbn&gt;&lt;label&gt;Murphy2006&lt;/label&gt;&lt;urls&gt;&lt;related-urls&gt;&lt;url&gt;http://dx.doi.org/10.1007/978-3-540-37293-6_11&lt;/url&gt;&lt;/related-urls&gt;&lt;/urls&gt;&lt;electronic-resource-num&gt;10.1007/978-3-540-37293-6_11&lt;/electronic-resource-num&gt;&lt;/record&gt;&lt;/Cite&gt;&lt;/EndNote&gt;</w:instrText>
      </w:r>
      <w:r>
        <w:fldChar w:fldCharType="separate"/>
      </w:r>
      <w:bookmarkStart w:id="2" w:name="__Fieldmark__157_1419489525"/>
      <w:r>
        <w:rPr/>
        <w:t>(Murphy et al., 2006)</w:t>
      </w:r>
      <w:r>
        <w:rPr/>
      </w:r>
      <w:r>
        <w:fldChar w:fldCharType="end"/>
      </w:r>
      <w:hyperlink w:anchor="_ENREF_48">
        <w:bookmarkEnd w:id="2"/>
        <w:r>
          <w:rPr/>
          <w:t>) is discussed here. The VIIRS is the successor to MODIS (</w:t>
        </w:r>
      </w:hyperlink>
      <w:r>
        <w:fldChar w:fldCharType="begin"/>
      </w:r>
      <w:r>
        <w:instrText>ADDIN EN.CITE &lt;EndNote&gt;&lt;Cite&gt;&lt;Author&gt;Esaias&lt;/Author&gt;&lt;Year&gt;1998&lt;/Year&gt;&lt;RecNum&gt;372&lt;/RecNum&gt;&lt;DisplayText&gt;(Esaias et al., 1998)&lt;/DisplayText&gt;&lt;record&gt;&lt;rec-number&gt;372&lt;/rec-number&gt;&lt;foreign-keys&gt;&lt;key app="EN" db-id="5apr590ftef55zea20spppw6srsvdvdazzer" timestamp="1419378180"&gt;372&lt;/key&gt;&lt;key app="ENWeb" db-id=""&gt;0&lt;/key&gt;&lt;/foreign-keys&gt;&lt;ref-type name="Journal Article"&gt;17&lt;/ref-type&gt;&lt;contributors&gt;&lt;authors&gt;&lt;author&gt;Esaias, W.E.&lt;/author&gt;&lt;author&gt;M.R. Abbott&lt;/author&gt;&lt;author&gt;I. Barton&lt;/author&gt;&lt;author&gt;O.B. Brown&lt;/author&gt;&lt;author&gt;J.W. Campbell&lt;/author&gt;&lt;author&gt;K.L. Carder&lt;/author&gt;&lt;author&gt;D.K. Clark&lt;/author&gt;&lt;author&gt;R.H. Evans&lt;/author&gt;&lt;author&gt;F.E. Hoge&lt;/author&gt;&lt;author&gt;H.R. Gordon&lt;/author&gt;&lt;author&gt;W.M. Balch&lt;/author&gt;&lt;author&gt;R. Letelier&lt;/author&gt;&lt;author&gt;P.J. Minnett.&lt;/author&gt;&lt;/authors&gt;&lt;/contributors&gt;&lt;titles&gt;&lt;title&gt;An Overview of MODIS Capabilities for Ocean Science Observations.&lt;/title&gt;&lt;secondary-title&gt;IEEE Transactions on Geoscience and Remote Sensing&lt;/secondary-title&gt;&lt;/titles&gt;&lt;periodical&gt;&lt;full-title&gt;IEEE Transactions on Geoscience and Remote Sensing&lt;/full-title&gt;&lt;/periodical&gt;&lt;pages&gt;1250-1265&lt;/pages&gt;&lt;volume&gt;36&lt;/volume&gt;&lt;dates&gt;&lt;year&gt;1998&lt;/year&gt;&lt;/dates&gt;&lt;urls&gt;&lt;/urls&gt;&lt;/record&gt;&lt;/Cite&gt;&lt;/EndNote&gt;</w:instrText>
      </w:r>
      <w:r>
        <w:fldChar w:fldCharType="separate"/>
      </w:r>
      <w:bookmarkStart w:id="3" w:name="__Fieldmark__170_1419489525"/>
      <w:r>
        <w:rPr/>
        <w:t>(Esaias et al., 1998)</w:t>
      </w:r>
      <w:r>
        <w:rPr/>
      </w:r>
      <w:r>
        <w:fldChar w:fldCharType="end"/>
      </w:r>
      <w:hyperlink w:anchor="_ENREF_20">
        <w:bookmarkEnd w:id="3"/>
        <w:r>
          <w:rPr/>
          <w:t xml:space="preserve">; </w:t>
        </w:r>
      </w:hyperlink>
      <w:r>
        <w:fldChar w:fldCharType="begin"/>
      </w:r>
      <w:r>
        <w:instrText>ADDIN EN.CITE &lt;EndNote&gt;&lt;Cite&gt;&lt;Author&gt;Kilpatrick&lt;/Author&gt;&lt;Year&gt;2015&lt;/Year&gt;&lt;RecNum&gt;4015&lt;/RecNum&gt;&lt;DisplayText&gt;(Kilpatrick et al., 2015)&lt;/DisplayText&gt;&lt;record&gt;&lt;rec-number&gt;4015&lt;/rec-number&gt;&lt;foreign-keys&gt;&lt;key app="EN" db-id="5apr590ftef55zea20spppw6srsvdvdazzer" timestamp="1432891590"&gt;4015&lt;/key&gt;&lt;key app="ENWeb" db-id=""&gt;0&lt;/key&gt;&lt;/foreign-keys&gt;&lt;ref-type name="Journal Article"&gt;17&lt;/ref-type&gt;&lt;contributors&gt;&lt;authors&gt;&lt;author&gt;Kilpatrick, K. A.&lt;/author&gt;&lt;author&gt;Podestá, G.&lt;/author&gt;&lt;author&gt;Walsh, S.&lt;/author&gt;&lt;author&gt;Williams, E.&lt;/author&gt;&lt;author&gt;Halliwell, V.&lt;/author&gt;&lt;author&gt;Szczodrak, M.&lt;/author&gt;&lt;author&gt;Brown, O. B.&lt;/author&gt;&lt;author&gt;Minnett, P. J.&lt;/author&gt;&lt;author&gt;Evans, R.&lt;/author&gt;&lt;/authors&gt;&lt;/contributors&gt;&lt;titles&gt;&lt;title&gt;A decade of sea surface temperature from MODIS&lt;/title&gt;&lt;secondary-title&gt;Remote Sensing of Environment&lt;/secondary-title&gt;&lt;/titles&gt;&lt;periodical&gt;&lt;full-title&gt;Remote Sensing of Environment&lt;/full-title&gt;&lt;/periodical&gt;&lt;pages&gt;27-41&lt;/pages&gt;&lt;volume&gt;165&lt;/volume&gt;&lt;number&gt;0&lt;/number&gt;&lt;keywords&gt;&lt;keyword&gt;MODIS&lt;/keyword&gt;&lt;keyword&gt;Sea surface temperature&lt;/keyword&gt;&lt;keyword&gt;Validation&lt;/keyword&gt;&lt;keyword&gt;Calibration&lt;/keyword&gt;&lt;/keywords&gt;&lt;dates&gt;&lt;year&gt;2015&lt;/year&gt;&lt;pub-dates&gt;&lt;date&gt;8//&lt;/date&gt;&lt;/pub-dates&gt;&lt;/dates&gt;&lt;isbn&gt;0034-4257&lt;/isbn&gt;&lt;urls&gt;&lt;related-urls&gt;&lt;url&gt;http://www.sciencedirect.com/science/article/pii/S0034425715001650&lt;/url&gt;&lt;/related-urls&gt;&lt;/urls&gt;&lt;electronic-resource-num&gt;http://dx.doi.org/10.1016/j.rse.2015.04.023&lt;/electronic-resource-num&gt;&lt;/record&gt;&lt;/Cite&gt;&lt;/EndNote&gt;</w:instrText>
      </w:r>
      <w:r>
        <w:fldChar w:fldCharType="separate"/>
      </w:r>
      <w:bookmarkStart w:id="4" w:name="__Fieldmark__180_1419489525"/>
      <w:r>
        <w:rPr/>
        <w:t>(Kilpatrick et al., 2015)</w:t>
      </w:r>
      <w:r>
        <w:rPr/>
      </w:r>
      <w:r>
        <w:fldChar w:fldCharType="end"/>
      </w:r>
      <w:hyperlink w:anchor="_ENREF_31">
        <w:bookmarkEnd w:id="4"/>
        <w:r>
          <w:rPr/>
          <w:t>) and</w:t>
        </w:r>
      </w:hyperlink>
      <w:ins w:id="4" w:author="Guillermo" w:date="2017-07-09T16:34:00Z">
        <w:r>
          <w:rPr/>
          <w:t>,</w:t>
        </w:r>
      </w:ins>
      <w:r>
        <w:rPr/>
        <w:t xml:space="preserve"> like MODIS</w:t>
      </w:r>
      <w:ins w:id="5" w:author="Guillermo" w:date="2017-07-09T16:34:00Z">
        <w:r>
          <w:rPr/>
          <w:t>,</w:t>
        </w:r>
      </w:ins>
      <w:r>
        <w:rPr/>
        <w:t xml:space="preserve"> it is a multispectral imaging radiometer taking measurements in discrete spectral bands in the visible and infrared for research and applications related to the land, atmosphere, cryosphere and ocean. VIIRS has nine spectral bands in the visible and near infrared plus a panchromatic Day/Night Band; eight bands in the mid-wave infrared, and four in the long-wave infrared. Four of these bands, two in the mid-wave and two in the thermal infrared, are suitable for the retrieval of </w:t>
      </w:r>
      <w:ins w:id="6" w:author="Guillermo" w:date="2017-07-09T16:34:00Z">
        <w:r>
          <w:rPr/>
          <w:t>s</w:t>
        </w:r>
      </w:ins>
      <w:del w:id="7" w:author="Guillermo" w:date="2017-07-09T16:34:00Z">
        <w:r>
          <w:rPr/>
          <w:delText>S</w:delText>
        </w:r>
      </w:del>
      <w:r>
        <w:rPr/>
        <w:t>ea-</w:t>
      </w:r>
      <w:ins w:id="8" w:author="Guillermo" w:date="2017-07-09T16:34:00Z">
        <w:r>
          <w:rPr/>
          <w:t>s</w:t>
        </w:r>
      </w:ins>
      <w:del w:id="9" w:author="Guillermo" w:date="2017-07-09T16:34:00Z">
        <w:r>
          <w:rPr/>
          <w:delText>S</w:delText>
        </w:r>
      </w:del>
      <w:r>
        <w:rPr/>
        <w:t xml:space="preserve">urface </w:t>
      </w:r>
      <w:ins w:id="10" w:author="Guillermo" w:date="2017-07-09T16:35:00Z">
        <w:r>
          <w:rPr/>
          <w:t>t</w:t>
        </w:r>
      </w:ins>
      <w:del w:id="11" w:author="Guillermo" w:date="2017-07-09T16:35:00Z">
        <w:r>
          <w:rPr/>
          <w:delText>T</w:delText>
        </w:r>
      </w:del>
      <w:r>
        <w:rPr/>
        <w:t xml:space="preserve">emperature (SST). </w:t>
      </w:r>
    </w:p>
    <w:p>
      <w:pPr>
        <w:pStyle w:val="Normal"/>
        <w:spacing w:lineRule="auto" w:line="480"/>
        <w:rPr/>
      </w:pPr>
      <w:r>
        <w:rPr/>
        <w:t xml:space="preserve">SST is a critically important parameter in the climate system, and has been declared </w:t>
      </w:r>
      <w:ins w:id="12" w:author="Guillermo" w:date="2017-07-09T16:35:00Z">
        <w:r>
          <w:rPr/>
          <w:t xml:space="preserve">an Essential Climate Variable (ECV) </w:t>
        </w:r>
      </w:ins>
      <w:r>
        <w:rPr/>
        <w:t xml:space="preserve">by the Committee on Earth Observation Satellites (CEOS) and the World Climate Research Program (WCRP) </w:t>
      </w:r>
      <w:del w:id="13" w:author="Guillermo" w:date="2017-07-09T16:35:00Z">
        <w:r>
          <w:rPr/>
          <w:delText>to be an Essential Climate Variable (ECV)</w:delText>
        </w:r>
      </w:del>
      <w:r>
        <w:rPr/>
        <w:t>. SST has an advantage over most other ECVs in that temperature is one of seven SI base quantities</w:t>
      </w:r>
      <w:del w:id="14" w:author="Guillermo" w:date="2017-07-09T16:35:00Z">
        <w:r>
          <w:rPr/>
          <w:delText>,</w:delText>
        </w:r>
      </w:del>
      <w:r>
        <w:rPr/>
        <w:t xml:space="preserve"> and, as such, can be traced directly to reference standards. This traceability has great benefit in generating Climate Data Records (CDRs), which were formally defined in a report of the </w:t>
      </w:r>
      <w:ins w:id="15" w:author="Guillermo" w:date="2017-07-09T16:36:00Z">
        <w:r>
          <w:rPr/>
          <w:t xml:space="preserve">U.S. </w:t>
        </w:r>
      </w:ins>
      <w:r>
        <w:rPr/>
        <w:t>National Academy of Sciences (</w:t>
      </w:r>
      <w:r>
        <w:fldChar w:fldCharType="begin"/>
      </w:r>
      <w:r>
        <w:instrText>ADDIN EN.CITE &lt;EndNote&gt;&lt;Cite&gt;&lt;Author&gt;NRC&lt;/Author&gt;&lt;Year&gt;2004&lt;/Year&gt;&lt;RecNum&gt;1232&lt;/RecNum&gt;&lt;DisplayText&gt;(NRC, 2004)&lt;/DisplayText&gt;&lt;record&gt;&lt;rec-number&gt;1232&lt;/rec-number&gt;&lt;foreign-keys&gt;&lt;key app="EN" db-id="5apr590ftef55zea20spppw6srsvdvdazzer" timestamp="1419378184"&gt;1232&lt;/key&gt;&lt;key app="ENWeb" db-id=""&gt;0&lt;/key&gt;&lt;/foreign-keys&gt;&lt;ref-type name="Book"&gt;6&lt;/ref-type&gt;&lt;contributors&gt;&lt;authors&gt;&lt;author&gt;NRC&lt;/author&gt;&lt;/authors&gt;&lt;/contributors&gt;&lt;titles&gt;&lt;title&gt;Climate Data Records from Environmental Satellites&lt;/title&gt;&lt;/titles&gt;&lt;pages&gt;150&lt;/pages&gt;&lt;dates&gt;&lt;year&gt;2004&lt;/year&gt;&lt;/dates&gt;&lt;pub-location&gt;Washington, DC&lt;/pub-location&gt;&lt;isbn&gt;0-309-53080-6&lt;/isbn&gt;&lt;urls&gt;&lt;/urls&gt;&lt;/record&gt;&lt;/Cite&gt;&lt;/EndNote&gt;</w:instrText>
      </w:r>
      <w:r>
        <w:fldChar w:fldCharType="separate"/>
      </w:r>
      <w:bookmarkStart w:id="5" w:name="__Fieldmark__251_1419489525"/>
      <w:r>
        <w:rPr/>
        <w:t>(NRC, 2004)</w:t>
      </w:r>
      <w:r>
        <w:rPr/>
      </w:r>
      <w:r>
        <w:fldChar w:fldCharType="end"/>
      </w:r>
      <w:hyperlink w:anchor="_ENREF_50">
        <w:bookmarkEnd w:id="5"/>
        <w:r>
          <w:rPr/>
          <w:t>) as “</w:t>
        </w:r>
      </w:hyperlink>
      <w:r>
        <w:rPr>
          <w:i/>
        </w:rPr>
        <w:t>a data set designed to enable study and assessment of long-term climate change, with ‘long-term’ meaning year-to-year and decade-to-decade change. Climate research often involves the detection of small changes against a background of intense, short-term variations…. The production of CDRs requires repeated analysis and refinement of long-term data sets, usually from multiple data sources</w:t>
      </w:r>
      <w:r>
        <w:rPr/>
        <w:t>.” The report emphasized the need for “data stability,” reasoning that “</w:t>
      </w:r>
      <w:r>
        <w:rPr>
          <w:i/>
        </w:rPr>
        <w:t>because natural signals are often small, it is difficult to ascribe particular events or processes to climate change</w:t>
      </w:r>
      <w:r>
        <w:rPr/>
        <w:t xml:space="preserve">... [so that] </w:t>
      </w:r>
      <w:r>
        <w:rPr>
          <w:i/>
        </w:rPr>
        <w:t>long-term, high-quality measurements are needed to discern subtle shifts in Earth’s climate. Such measurements require an observing strategy emphasizing a strong commitment to maintaining data quality and minimizing gaps in coverage.</w:t>
      </w:r>
      <w:r>
        <w:rPr/>
        <w:t>” Because of the global coverage provided by polar-orbiting earth</w:t>
      </w:r>
      <w:ins w:id="16" w:author="Guillermo" w:date="2017-07-09T16:37:00Z">
        <w:r>
          <w:rPr/>
          <w:t xml:space="preserve"> </w:t>
        </w:r>
      </w:ins>
      <w:del w:id="17" w:author="Guillermo" w:date="2017-07-09T16:37:00Z">
        <w:r>
          <w:rPr/>
          <w:delText>-</w:delText>
        </w:r>
      </w:del>
      <w:r>
        <w:rPr/>
        <w:t xml:space="preserve">observation satellites, satellite-derived SSTs are </w:t>
      </w:r>
      <w:commentRangeStart w:id="1"/>
      <w:r>
        <w:rPr/>
        <w:t xml:space="preserve">seen </w:t>
      </w:r>
      <w:r>
        <w:rPr/>
      </w:r>
      <w:commentRangeEnd w:id="1"/>
      <w:r>
        <w:commentReference w:id="1"/>
      </w:r>
      <w:r>
        <w:rPr/>
        <w:t>as the basis of CDRs. As such, satellite-derived SSTs must have a convincing determination of the uncertainty characteristics of a long time series of measurements (</w:t>
      </w:r>
      <w:r>
        <w:fldChar w:fldCharType="begin"/>
      </w:r>
      <w:r>
        <w:instrText>ADDIN EN.CITE &lt;EndNote&gt;&lt;Cite&gt;&lt;Author&gt;Working Group 1 of the Joint Committee for Guides in Metrology&lt;/Author&gt;&lt;Year&gt;2008&lt;/Year&gt;&lt;RecNum&gt;4029&lt;/RecNum&gt;&lt;DisplayText&gt;(Working Group 1 of the Joint Committee for Guides in Metrology, 2008)&lt;/DisplayText&gt;&lt;record&gt;&lt;rec-number&gt;4029&lt;/rec-number&gt;&lt;foreign-keys&gt;&lt;key app="EN" db-id="5apr590ftef55zea20spppw6srsvdvdazzer" timestamp="1434089686"&gt;4029&lt;/key&gt;&lt;key app="ENWeb" db-id=""&gt;0&lt;/key&gt;&lt;/foreign-keys&gt;&lt;ref-type name="Report"&gt;27&lt;/ref-type&gt;&lt;contributors&gt;&lt;authors&gt;&lt;author&gt;Working Group 1 of the Joint Committee for Guides in Metrology,&lt;/author&gt;&lt;/authors&gt;&lt;tertiary-authors&gt;&lt;author&gt;Joint Committee for Guides in Metrology, International Organization for Standardization (ISO) &lt;/author&gt;&lt;/tertiary-authors&gt;&lt;/contributors&gt;&lt;titles&gt;&lt;title&gt;Evaluation of measurement data — Guide to the expression of uncertainty in measurement&lt;/title&gt;&lt;/titles&gt;&lt;pages&gt;134&lt;/pages&gt;&lt;number&gt;JCGM 100:2008&lt;/number&gt;&lt;dates&gt;&lt;year&gt;2008&lt;/year&gt;&lt;/dates&gt;&lt;urls&gt;&lt;related-urls&gt;&lt;url&gt;http://www.bipm.org/en/publications/guides/gum.html, http://www.iso.org/sites/JCGM/GUM-introduction.htm&lt;/url&gt;&lt;/related-urls&gt;&lt;/urls&gt;&lt;/record&gt;&lt;/Cite&gt;&lt;/EndNote&gt;</w:instrText>
      </w:r>
      <w:r>
        <w:fldChar w:fldCharType="separate"/>
      </w:r>
      <w:bookmarkStart w:id="6" w:name="__Fieldmark__287_1419489525"/>
      <w:r>
        <w:rPr/>
        <w:t>(Working Group 1 of the Joint Committee for Guides in Metrology, 2008)</w:t>
      </w:r>
      <w:r>
        <w:rPr/>
      </w:r>
      <w:r>
        <w:fldChar w:fldCharType="end"/>
      </w:r>
      <w:hyperlink w:anchor="_ENREF_72">
        <w:bookmarkEnd w:id="6"/>
        <w:r>
          <w:rPr/>
          <w:t xml:space="preserve">). </w:t>
        </w:r>
      </w:hyperlink>
    </w:p>
    <w:p>
      <w:pPr>
        <w:pStyle w:val="Normal"/>
        <w:spacing w:lineRule="auto" w:line="480"/>
        <w:rPr/>
      </w:pPr>
      <w:r>
        <w:rPr/>
        <w:t>An important aspect of the generation of an SST-CDR is the need to use SST retrievals from several consecutive missions, and this inevitably implies different satellite radiometer designs and characteristics</w:t>
      </w:r>
      <w:ins w:id="18" w:author="Guillermo" w:date="2017-07-09T16:39:00Z">
        <w:r>
          <w:rPr/>
          <w:t>.</w:t>
        </w:r>
      </w:ins>
      <w:r>
        <w:rPr/>
        <w:t xml:space="preserve"> Traceability to SI temperature standards (</w:t>
      </w:r>
      <w:r>
        <w:fldChar w:fldCharType="begin"/>
      </w:r>
      <w:r>
        <w:instrText>ADDIN EN.CITE &lt;EndNote&gt;&lt;Cite&gt;&lt;Author&gt;Taylor&lt;/Author&gt;&lt;Year&gt;2008&lt;/Year&gt;&lt;RecNum&gt;4792&lt;/RecNum&gt;&lt;DisplayText&gt;(Taylor and Thompson, 2008)&lt;/DisplayText&gt;&lt;record&gt;&lt;rec-number&gt;4792&lt;/rec-number&gt;&lt;foreign-keys&gt;&lt;key app="EN" db-id="5apr590ftef55zea20spppw6srsvdvdazzer" timestamp="1499533721"&gt;4792&lt;/key&gt;&lt;/foreign-keys&gt;&lt;ref-type name="Book"&gt;6&lt;/ref-type&gt;&lt;contributors&gt;&lt;authors&gt;&lt;author&gt;Taylor, Barry N&lt;/author&gt;&lt;author&gt;Thompson, Ambler&lt;/author&gt;&lt;/authors&gt;&lt;/contributors&gt;&lt;titles&gt;&lt;title&gt;&lt;style face="normal" font="default" size="100%"&gt;The International System of Units (SI). 8&lt;/style&gt;&lt;style face="superscript" font="default" size="100%"&gt;th&lt;/style&gt;&lt;style face="normal" font="default" size="100%"&gt; Edition.&lt;/style&gt;&lt;/title&gt;&lt;secondary-title&gt;NIST Special Publication 330&lt;/secondary-title&gt;&lt;/titles&gt;&lt;pages&gt;96 pp.&lt;/pages&gt;&lt;dates&gt;&lt;year&gt;2008&lt;/year&gt;&lt;/dates&gt;&lt;pub-location&gt;Washington DC, USA&lt;/pub-location&gt;&lt;publisher&gt;National Institute of Standards and Technology&lt;/publisher&gt;&lt;urls&gt;&lt;related-urls&gt;&lt;url&gt;&lt;style face="underline" font="default" size="100%"&gt;http://physics.nist.gov/cuu/Units/bibliography.html&lt;/style&gt;&lt;/url&gt;&lt;/related-urls&gt;&lt;/urls&gt;&lt;/record&gt;&lt;/Cite&gt;&lt;/EndNote&gt;</w:instrText>
      </w:r>
      <w:r>
        <w:fldChar w:fldCharType="separate"/>
      </w:r>
      <w:bookmarkStart w:id="7" w:name="__Fieldmark__313_1419489525"/>
      <w:r>
        <w:rPr/>
        <w:t>(Taylor and Thompson, 2008)</w:t>
      </w:r>
      <w:r>
        <w:rPr/>
      </w:r>
      <w:r>
        <w:fldChar w:fldCharType="end"/>
      </w:r>
      <w:hyperlink w:anchor="_ENREF_63">
        <w:bookmarkEnd w:id="7"/>
        <w:r>
          <w:rPr/>
          <w:t xml:space="preserve">) is an important factor in generating SST CDRs with data from multiple satellite missions. Additionally, overlap of data derived from successive instruments is helpful - if not vital - to the generation of all satellite-based CDRs. </w:t>
        </w:r>
      </w:hyperlink>
      <w:commentRangeStart w:id="2"/>
      <w:r>
        <w:rPr/>
        <w:t xml:space="preserve">Another aspect to generating </w:t>
      </w:r>
      <w:ins w:id="19" w:author="Guillermo" w:date="2017-07-09T16:42:00Z">
        <w:r>
          <w:rPr/>
          <w:t xml:space="preserve">multi-satellite </w:t>
        </w:r>
      </w:ins>
      <w:r>
        <w:rPr/>
        <w:t xml:space="preserve">SST-CDRs is the use of </w:t>
      </w:r>
      <w:commentRangeStart w:id="3"/>
      <w:r>
        <w:rPr/>
        <w:t xml:space="preserve">compatible </w:t>
      </w:r>
      <w:r>
        <w:rPr/>
      </w:r>
      <w:commentRangeEnd w:id="3"/>
      <w:r>
        <w:commentReference w:id="3"/>
      </w:r>
      <w:r>
        <w:rPr/>
        <w:t xml:space="preserve">algorithms to derive SST from the top-of-atmosphere (toa) infrared radiance </w:t>
      </w:r>
      <w:r>
        <w:rPr/>
      </w:r>
      <w:commentRangeEnd w:id="2"/>
      <w:r>
        <w:commentReference w:id="2"/>
      </w:r>
      <w:r>
        <w:rPr/>
        <w:t>measurements</w:t>
      </w:r>
      <w:ins w:id="20" w:author="Guillermo" w:date="2017-07-09T16:41:00Z">
        <w:r>
          <w:rPr/>
          <w:t>. Nevertheless</w:t>
        </w:r>
      </w:ins>
      <w:del w:id="21" w:author="Guillermo" w:date="2017-07-09T16:41:00Z">
        <w:r>
          <w:rPr/>
          <w:delText>,</w:delText>
        </w:r>
      </w:del>
      <w:r>
        <w:rPr/>
        <w:t xml:space="preserve"> </w:t>
      </w:r>
      <w:del w:id="22" w:author="Guillermo" w:date="2017-07-09T16:41:00Z">
        <w:r>
          <w:rPr/>
          <w:delText xml:space="preserve">but </w:delText>
        </w:r>
      </w:del>
      <w:r>
        <w:rPr/>
        <w:t xml:space="preserve">the algorithms for screening cloud-contaminated pixels and for correcting for the effects of clear-sky atmospheric effects, have to be optimized for the characteristics of each radiometer, so identical algorithms cannot be justifiably applied to the measurements of successive instruments. </w:t>
      </w:r>
      <w:commentRangeStart w:id="4"/>
      <w:r>
        <w:rPr/>
        <w:t>Nevertheless, continuity can be aided by using similar algorithm formulations.</w:t>
      </w:r>
      <w:r>
        <w:rPr/>
      </w:r>
      <w:commentRangeEnd w:id="4"/>
      <w:r>
        <w:commentReference w:id="4"/>
      </w:r>
      <w:r>
        <w:rPr/>
        <w:t xml:space="preserve"> Compatibility with the MODIS SST algorithms (</w:t>
      </w:r>
      <w:r>
        <w:fldChar w:fldCharType="begin"/>
      </w:r>
      <w:r>
        <w:instrText>ADDIN EN.CITE &lt;EndNote&gt;&lt;Cite&gt;&lt;Author&gt;Kilpatrick&lt;/Author&gt;&lt;Year&gt;2015&lt;/Year&gt;&lt;RecNum&gt;4015&lt;/RecNum&gt;&lt;DisplayText&gt;(Kilpatrick et al., 2015)&lt;/DisplayText&gt;&lt;record&gt;&lt;rec-number&gt;4015&lt;/rec-number&gt;&lt;foreign-keys&gt;&lt;key app="EN" db-id="5apr590ftef55zea20spppw6srsvdvdazzer" timestamp="1432891590"&gt;4015&lt;/key&gt;&lt;key app="ENWeb" db-id=""&gt;0&lt;/key&gt;&lt;/foreign-keys&gt;&lt;ref-type name="Journal Article"&gt;17&lt;/ref-type&gt;&lt;contributors&gt;&lt;authors&gt;&lt;author&gt;Kilpatrick, K. A.&lt;/author&gt;&lt;author&gt;Podestá, G.&lt;/author&gt;&lt;author&gt;Walsh, S.&lt;/author&gt;&lt;author&gt;Williams, E.&lt;/author&gt;&lt;author&gt;Halliwell, V.&lt;/author&gt;&lt;author&gt;Szczodrak, M.&lt;/author&gt;&lt;author&gt;Brown, O. B.&lt;/author&gt;&lt;author&gt;Minnett, P. J.&lt;/author&gt;&lt;author&gt;Evans, R.&lt;/author&gt;&lt;/authors&gt;&lt;/contributors&gt;&lt;titles&gt;&lt;title&gt;A decade of sea surface temperature from MODIS&lt;/title&gt;&lt;secondary-title&gt;Remote Sensing of Environment&lt;/secondary-title&gt;&lt;/titles&gt;&lt;periodical&gt;&lt;full-title&gt;Remote Sensing of Environment&lt;/full-title&gt;&lt;/periodical&gt;&lt;pages&gt;27-41&lt;/pages&gt;&lt;volume&gt;165&lt;/volume&gt;&lt;number&gt;0&lt;/number&gt;&lt;keywords&gt;&lt;keyword&gt;MODIS&lt;/keyword&gt;&lt;keyword&gt;Sea surface temperature&lt;/keyword&gt;&lt;keyword&gt;Validation&lt;/keyword&gt;&lt;keyword&gt;Calibration&lt;/keyword&gt;&lt;/keywords&gt;&lt;dates&gt;&lt;year&gt;2015&lt;/year&gt;&lt;pub-dates&gt;&lt;date&gt;8//&lt;/date&gt;&lt;/pub-dates&gt;&lt;/dates&gt;&lt;isbn&gt;0034-4257&lt;/isbn&gt;&lt;urls&gt;&lt;related-urls&gt;&lt;url&gt;http://www.sciencedirect.com/science/article/pii/S0034425715001650&lt;/url&gt;&lt;/related-urls&gt;&lt;/urls&gt;&lt;electronic-resource-num&gt;http://dx.doi.org/10.1016/j.rse.2015.04.023&lt;/electronic-resource-num&gt;&lt;/record&gt;&lt;/Cite&gt;&lt;/EndNote&gt;</w:instrText>
      </w:r>
      <w:r>
        <w:fldChar w:fldCharType="separate"/>
      </w:r>
      <w:bookmarkStart w:id="8" w:name="__Fieldmark__378_1419489525"/>
      <w:r>
        <w:rPr/>
        <w:t>(Kilpatrick et al., 2015)</w:t>
      </w:r>
      <w:r>
        <w:rPr/>
      </w:r>
      <w:r>
        <w:fldChar w:fldCharType="end"/>
      </w:r>
      <w:hyperlink w:anchor="_ENREF_31">
        <w:bookmarkEnd w:id="8"/>
        <w:r>
          <w:rPr/>
          <w:t>) has been a guiding principle to our approach to d</w:t>
        </w:r>
      </w:hyperlink>
      <w:ins w:id="23" w:author="Guillermo" w:date="2017-07-09T16:45:00Z">
        <w:r>
          <w:rPr/>
          <w:t>e</w:t>
        </w:r>
      </w:ins>
      <w:r>
        <w:rPr/>
        <w:t>riving SST from VIIRS data. Of course, this does not mean that the MODIS algorithms have to be “frozen in time.” Instead, an iterative approach has been adopted in which algorithm improvements derived from VIIRS can be applied to MODIS, if appropriate, in subsequent reprocessing.</w:t>
      </w:r>
    </w:p>
    <w:p>
      <w:pPr>
        <w:pStyle w:val="Normal"/>
        <w:spacing w:lineRule="auto" w:line="480"/>
        <w:rPr/>
      </w:pPr>
      <w:r>
        <w:rPr/>
        <w:t xml:space="preserve">The required </w:t>
      </w:r>
      <w:commentRangeStart w:id="5"/>
      <w:r>
        <w:rPr/>
        <w:t xml:space="preserve">accuracies </w:t>
      </w:r>
      <w:r>
        <w:rPr/>
      </w:r>
      <w:commentRangeEnd w:id="5"/>
      <w:r>
        <w:commentReference w:id="5"/>
      </w:r>
      <w:r>
        <w:rPr/>
        <w:t>for an SST CDR are based on the expected magnitude of a climate change signal, and are an accuracy of 0.1K and a stability of 0.04K decade</w:t>
      </w:r>
      <w:r>
        <w:rPr>
          <w:vertAlign w:val="superscript"/>
        </w:rPr>
        <w:t xml:space="preserve">-1 </w:t>
      </w:r>
      <w:r>
        <w:rPr/>
        <w:t>(</w:t>
      </w:r>
      <w:r>
        <w:fldChar w:fldCharType="begin"/>
      </w:r>
      <w:r>
        <w:instrText>ADDIN EN.CITE &lt;EndNote&gt;&lt;Cite&gt;&lt;Author&gt;Ohring&lt;/Author&gt;&lt;Year&gt;2005&lt;/Year&gt;&lt;RecNum&gt;2762&lt;/RecNum&gt;&lt;DisplayText&gt;(Ohring et al., 2005)&lt;/DisplayText&gt;&lt;record&gt;&lt;rec-number&gt;2762&lt;/rec-number&gt;&lt;foreign-keys&gt;&lt;key app="EN" db-id="w2r0xxadmsedavewtx459etbexszdss0wfsr" timestamp="1425337885"&gt;2762&lt;/key&gt;&lt;/foreign-keys&gt;&lt;ref-type name="Journal Article"&gt;17&lt;/ref-type&gt;&lt;contributors&gt;&lt;authors&gt;&lt;author&gt;Ohring, George&lt;/author&gt;&lt;author&gt;Wielicki, Bruce&lt;/author&gt;&lt;author&gt;Spencer, Roy&lt;/author&gt;&lt;author&gt;Emery, Bill&lt;/author&gt;&lt;author&gt;Datla, Raju&lt;/author&gt;&lt;/authors&gt;&lt;/contributors&gt;&lt;titles&gt;&lt;title&gt;Satellite Instrument Calibration for Measuring Global Climate Change: Report of a Workshop&lt;/title&gt;&lt;secondary-title&gt;Bulletin of the American Meteorological Society&lt;/secondary-title&gt;&lt;short-title&gt;Satellite Instrument Calibration for Measuring Global Climate Change: Report of a Workshop&lt;/short-title&gt;&lt;/titles&gt;&lt;periodical&gt;&lt;full-title&gt;Bulletin of the American Meteorological Society&lt;/full-title&gt;&lt;/periodical&gt;&lt;pages&gt;1303-1313&lt;/pages&gt;&lt;volume&gt;86&lt;/volume&gt;&lt;number&gt;9&lt;/number&gt;&lt;dates&gt;&lt;year&gt;2005&lt;/year&gt;&lt;pub-dates&gt;&lt;date&gt;September 01, 2005&lt;/date&gt;&lt;/pub-dates&gt;&lt;/dates&gt;&lt;urls&gt;&lt;related-urls&gt;&lt;url&gt;http://dx.doi.org/10.1175%2FBAMS-86-9-1303&lt;/url&gt;&lt;/related-urls&gt;&lt;/urls&gt;&lt;/record&gt;&lt;/Cite&gt;&lt;/EndNote&gt;</w:instrText>
      </w:r>
      <w:r>
        <w:fldChar w:fldCharType="separate"/>
      </w:r>
      <w:bookmarkStart w:id="9" w:name="__Fieldmark__411_1419489525"/>
      <w:r>
        <w:rPr/>
        <w:t>(Ohring et al., 2005)</w:t>
      </w:r>
      <w:r>
        <w:rPr/>
      </w:r>
      <w:r>
        <w:fldChar w:fldCharType="end"/>
      </w:r>
      <w:hyperlink w:anchor="_ENREF_52">
        <w:bookmarkEnd w:id="9"/>
        <w:r>
          <w:rPr/>
          <w:t xml:space="preserve">). </w:t>
        </w:r>
      </w:hyperlink>
      <w:r>
        <w:fldChar w:fldCharType="begin"/>
      </w:r>
      <w:r>
        <w:instrText>ADDIN EN.CITE &lt;EndNote&gt;&lt;Cite AuthorYear="1"&gt;&lt;Author&gt;Ohring&lt;/Author&gt;&lt;Year&gt;2005&lt;/Year&gt;&lt;RecNum&gt;2762&lt;/RecNum&gt;&lt;DisplayText&gt;Ohring et al. (2005)&lt;/DisplayText&gt;&lt;record&gt;&lt;rec-number&gt;2762&lt;/rec-number&gt;&lt;foreign-keys&gt;&lt;key app="EN" db-id="w2r0xxadmsedavewtx459etbexszdss0wfsr" timestamp="1425337885"&gt;2762&lt;/key&gt;&lt;/foreign-keys&gt;&lt;ref-type name="Journal Article"&gt;17&lt;/ref-type&gt;&lt;contributors&gt;&lt;authors&gt;&lt;author&gt;Ohring, George&lt;/author&gt;&lt;author&gt;Wielicki, Bruce&lt;/author&gt;&lt;author&gt;Spencer, Roy&lt;/author&gt;&lt;author&gt;Emery, Bill&lt;/author&gt;&lt;author&gt;Datla, Raju&lt;/author&gt;&lt;/authors&gt;&lt;/contributors&gt;&lt;titles&gt;&lt;title&gt;Satellite Instrument Calibration for Measuring Global Climate Change: Report of a Workshop&lt;/title&gt;&lt;secondary-title&gt;Bulletin of the American Meteorological Society&lt;/secondary-title&gt;&lt;short-title&gt;Satellite Instrument Calibration for Measuring Global Climate Change: Report of a Workshop&lt;/short-title&gt;&lt;/titles&gt;&lt;periodical&gt;&lt;full-title&gt;Bulletin of the American Meteorological Society&lt;/full-title&gt;&lt;/periodical&gt;&lt;pages&gt;1303-1313&lt;/pages&gt;&lt;volume&gt;86&lt;/volume&gt;&lt;number&gt;9&lt;/number&gt;&lt;dates&gt;&lt;year&gt;2005&lt;/year&gt;&lt;pub-dates&gt;&lt;date&gt;September 01, 2005&lt;/date&gt;&lt;/pub-dates&gt;&lt;/dates&gt;&lt;urls&gt;&lt;related-urls&gt;&lt;url&gt;http://dx.doi.org/10.1175%2FBAMS-86-9-1303&lt;/url&gt;&lt;/related-urls&gt;&lt;/urls&gt;&lt;/record&gt;&lt;/Cite&gt;&lt;/EndNote&gt;</w:instrText>
      </w:r>
      <w:r>
        <w:fldChar w:fldCharType="separate"/>
      </w:r>
      <w:hyperlink w:anchor="_ENREF_52">
        <w:bookmarkStart w:id="10" w:name="__Fieldmark__423_1419489525"/>
        <w:r>
          <w:rPr>
            <w:rStyle w:val="InternetLink"/>
          </w:rPr>
          <w:t>Ohring et al. (2005)</w:t>
        </w:r>
        <w:r>
          <w:rPr>
            <w:rStyle w:val="InternetLink"/>
          </w:rPr>
        </w:r>
      </w:hyperlink>
      <w:bookmarkEnd w:id="10"/>
      <w:r>
        <w:rPr/>
        <w:t xml:space="preserve"> define “</w:t>
      </w:r>
      <w:r>
        <w:fldChar w:fldCharType="end"/>
      </w:r>
      <w:r>
        <w:rPr>
          <w:i/>
        </w:rPr>
        <w:t>accuracy</w:t>
      </w:r>
      <w:r>
        <w:rPr/>
        <w:t>” as the measured bias or systematic error of the measurements, i.e. the difference between a short-term average measured value and the physical value; they define short-term average as “the average of a sufficient number of successive measurements of the variable under identical conditions, such that the random error is negligible relative to the systematic error.” In turn</w:t>
      </w:r>
      <w:ins w:id="24" w:author="Guillermo" w:date="2017-07-09T16:47:00Z">
        <w:r>
          <w:rPr/>
          <w:t>,</w:t>
        </w:r>
      </w:ins>
      <w:r>
        <w:rPr/>
        <w:t xml:space="preserve"> “</w:t>
      </w:r>
      <w:r>
        <w:rPr>
          <w:i/>
        </w:rPr>
        <w:t>stability</w:t>
      </w:r>
      <w:r>
        <w:rPr/>
        <w:t xml:space="preserve"> may be thought of as the extent to which the accuracy remains constant </w:t>
      </w:r>
      <w:commentRangeStart w:id="6"/>
      <w:r>
        <w:rPr/>
        <w:t xml:space="preserve">with </w:t>
      </w:r>
      <w:r>
        <w:rPr/>
      </w:r>
      <w:commentRangeEnd w:id="6"/>
      <w:r>
        <w:commentReference w:id="6"/>
      </w:r>
      <w:r>
        <w:rPr/>
        <w:t>time. Stability is measured by the maximum excursion of the short-term-average measured value of a variable under identical conditions over a decade. The smaller the maximum excursion, the greater the stability of the dataset.” It is very challenging to achieve such values of accuracy and stability of SSTs, and thus far this performance has not been demonstrated. Indeed, demonstrating the true accuracy of satellite-derived SSTs, which is done by comparison with independent measurements (</w:t>
      </w:r>
      <w:r>
        <w:fldChar w:fldCharType="begin"/>
      </w:r>
      <w:r>
        <w:instrText>ADDIN EN.CITE &lt;EndNote&gt;&lt;Cite&gt;&lt;Author&gt;Kilpatrick&lt;/Author&gt;&lt;Year&gt;2001&lt;/Year&gt;&lt;RecNum&gt;428&lt;/RecNum&gt;&lt;DisplayText&gt;(Kilpatrick et al., 2001)&lt;/DisplayText&gt;&lt;record&gt;&lt;rec-number&gt;428&lt;/rec-number&gt;&lt;foreign-keys&gt;&lt;key app="EN" db-id="5apr590ftef55zea20spppw6srsvdvdazzer" timestamp="1419378182"&gt;428&lt;/key&gt;&lt;key app="ENWeb" db-id=""&gt;0&lt;/key&gt;&lt;/foreign-keys&gt;&lt;ref-type name="Journal Article"&gt;17&lt;/ref-type&gt;&lt;contributors&gt;&lt;authors&gt;&lt;author&gt;Kilpatrick, K. A.&lt;/author&gt;&lt;author&gt;G. P. Podestá&lt;/author&gt;&lt;author&gt;R. H. Evans&lt;/author&gt;&lt;/authors&gt;&lt;/contributors&gt;&lt;titles&gt;&lt;title&gt;Overview of the NOAA/NASA Pathfinder algorithm for Sea Surface Temperature and associated Matchup Database&lt;/title&gt;&lt;secondary-title&gt;Journal of Geophysical Research&lt;/secondary-title&gt;&lt;/titles&gt;&lt;periodical&gt;&lt;full-title&gt;Journal of Geophysical Research&lt;/full-title&gt;&lt;/periodical&gt;&lt;pages&gt;9179-9198&lt;/pages&gt;&lt;volume&gt;106&lt;/volume&gt;&lt;dates&gt;&lt;year&gt;2001&lt;/year&gt;&lt;/dates&gt;&lt;urls&gt;&lt;/urls&gt;&lt;/record&gt;&lt;/Cite&gt;&lt;/EndNote&gt;</w:instrText>
      </w:r>
      <w:r>
        <w:fldChar w:fldCharType="separate"/>
      </w:r>
      <w:bookmarkStart w:id="11" w:name="__Fieldmark__489_1419489525"/>
      <w:r>
        <w:rPr/>
        <w:t>(Kilpatrick et al., 2001)</w:t>
      </w:r>
      <w:r>
        <w:rPr/>
      </w:r>
      <w:r>
        <w:fldChar w:fldCharType="end"/>
      </w:r>
      <w:hyperlink w:anchor="_ENREF_32">
        <w:bookmarkEnd w:id="11"/>
        <w:r>
          <w:rPr/>
          <w:t xml:space="preserve">; </w:t>
        </w:r>
      </w:hyperlink>
      <w:r>
        <w:fldChar w:fldCharType="begin"/>
      </w:r>
      <w:r>
        <w:instrText>ADDIN EN.CITE &lt;EndNote&gt;&lt;Cite&gt;&lt;Author&gt;Corlett&lt;/Author&gt;&lt;Year&gt;2006&lt;/Year&gt;&lt;RecNum&gt;2206&lt;/RecNum&gt;&lt;DisplayText&gt;(Corlett et al., 2006)&lt;/DisplayText&gt;&lt;record&gt;&lt;rec-number&gt;2206&lt;/rec-number&gt;&lt;foreign-keys&gt;&lt;key app="EN" db-id="5apr590ftef55zea20spppw6srsvdvdazzer" timestamp="1419378179"&gt;2206&lt;/key&gt;&lt;key app="ENWeb" db-id=""&gt;0&lt;/key&gt;&lt;/foreign-keys&gt;&lt;ref-type name="Journal Article"&gt;17&lt;/ref-type&gt;&lt;contributors&gt;&lt;authors&gt;&lt;author&gt;Corlett, G. K.&lt;/author&gt;&lt;author&gt;Barton, I. J.&lt;/author&gt;&lt;author&gt;Donlon, C. J.&lt;/author&gt;&lt;author&gt;Edwards, M. C.&lt;/author&gt;&lt;author&gt;Good, S. A.&lt;/author&gt;&lt;author&gt;Horrocks, L. A.&lt;/author&gt;&lt;author&gt;Llewellyn-Jones, D. T.&lt;/author&gt;&lt;author&gt;Merchant, C. J.&lt;/author&gt;&lt;author&gt;Minnett, P. J.&lt;/author&gt;&lt;author&gt;Nightingale, T. J.&lt;/author&gt;&lt;author&gt;Noyes, E. J.&lt;/author&gt;&lt;author&gt;O&amp;apos;Carroll, A. G.&lt;/author&gt;&lt;author&gt;Remedios, J. J.&lt;/author&gt;&lt;author&gt;Robinson, I. S.&lt;/author&gt;&lt;author&gt;Saunders, R. W.&lt;/author&gt;&lt;author&gt;Watts, J. G.&lt;/author&gt;&lt;/authors&gt;&lt;/contributors&gt;&lt;titles&gt;&lt;title&gt;The accuracy of SST retrievals from AATSR: An initial assessment through geophysical validation against in situ radiometers, buoys and other SST data sets&lt;/title&gt;&lt;secondary-title&gt;Advances in Space Research&lt;/secondary-title&gt;&lt;/titles&gt;&lt;periodical&gt;&lt;full-title&gt;Advances in Space Research&lt;/full-title&gt;&lt;/periodical&gt;&lt;pages&gt;764-769&lt;/pages&gt;&lt;volume&gt;37&lt;/volume&gt;&lt;number&gt;4&lt;/number&gt;&lt;keywords&gt;&lt;keyword&gt;Sea surface temperature&lt;/keyword&gt;&lt;keyword&gt;SST&lt;/keyword&gt;&lt;keyword&gt;Remote sensing&lt;/keyword&gt;&lt;keyword&gt;ATSR&lt;/keyword&gt;&lt;keyword&gt;Climate change&lt;/keyword&gt;&lt;keyword&gt;Validation&lt;/keyword&gt;&lt;/keywords&gt;&lt;dates&gt;&lt;year&gt;2006&lt;/year&gt;&lt;/dates&gt;&lt;urls&gt;&lt;related-urls&gt;&lt;url&gt;http://www.sciencedirect.com/science/article/B6V3S-4HMFJGP-1/1/8e0e8944400f3c550aeabf732a9fcf4d&lt;/url&gt;&lt;/related-urls&gt;&lt;/urls&gt;&lt;electronic-resource-num&gt;doi:10.1016/j.asr.2005.09.037&lt;/electronic-resource-num&gt;&lt;/record&gt;&lt;/Cite&gt;&lt;/EndNote&gt;</w:instrText>
      </w:r>
      <w:r>
        <w:fldChar w:fldCharType="separate"/>
      </w:r>
      <w:bookmarkStart w:id="12" w:name="__Fieldmark__499_1419489525"/>
      <w:r>
        <w:rPr/>
        <w:t>(Corlett et al., 2006)</w:t>
      </w:r>
      <w:r>
        <w:rPr/>
      </w:r>
      <w:r>
        <w:fldChar w:fldCharType="end"/>
      </w:r>
      <w:hyperlink w:anchor="_ENREF_13">
        <w:bookmarkEnd w:id="12"/>
        <w:r>
          <w:rPr/>
          <w:t xml:space="preserve">; </w:t>
        </w:r>
      </w:hyperlink>
      <w:r>
        <w:fldChar w:fldCharType="begin"/>
      </w:r>
      <w:r>
        <w:instrText>ADDIN EN.CITE &lt;EndNote&gt;&lt;Cite&gt;&lt;Author&gt;Minnett&lt;/Author&gt;&lt;Year&gt;2010&lt;/Year&gt;&lt;RecNum&gt;2572&lt;/RecNum&gt;&lt;DisplayText&gt;(Minnett, 2010)&lt;/DisplayText&gt;&lt;record&gt;&lt;rec-number&gt;2572&lt;/rec-number&gt;&lt;foreign-keys&gt;&lt;key app="EN" db-id="5apr590ftef55zea20spppw6srsvdvdazzer" timestamp="1419378184"&gt;2572&lt;/key&gt;&lt;key app="ENWeb" db-id=""&gt;0&lt;/key&gt;&lt;/foreign-keys&gt;&lt;ref-type name="Book Section"&gt;5&lt;/ref-type&gt;&lt;contributors&gt;&lt;authors&gt;&lt;author&gt;Minnett, P. J.&lt;/author&gt;&lt;/authors&gt;&lt;secondary-authors&gt;&lt;author&gt;Barale, V. &lt;/author&gt;&lt;author&gt;J.F.R. Gower&lt;/author&gt;&lt;author&gt;L. Alberotanza&lt;/author&gt;&lt;/secondary-authors&gt;&lt;/contributors&gt;&lt;titles&gt;&lt;title&gt;The Validation of Sea Surface Temperature Retrievals from Spaceborne Infrared Radiometers&lt;/title&gt;&lt;secondary-title&gt;Oceanography from Space, revisited.&lt;/secondary-title&gt;&lt;/titles&gt;&lt;pages&gt;273-295&lt;/pages&gt;&lt;section&gt;19&lt;/section&gt;&lt;dates&gt;&lt;year&gt;2010&lt;/year&gt;&lt;/dates&gt;&lt;publisher&gt;Springer Science+Business Media B.V.&lt;/publisher&gt;&lt;urls&gt;&lt;/urls&gt;&lt;/record&gt;&lt;/Cite&gt;&lt;/EndNote&gt;</w:instrText>
      </w:r>
      <w:r>
        <w:fldChar w:fldCharType="separate"/>
      </w:r>
      <w:bookmarkStart w:id="13" w:name="__Fieldmark__509_1419489525"/>
      <w:r>
        <w:rPr/>
        <w:t>(Minnett, 2010)</w:t>
      </w:r>
      <w:r>
        <w:rPr/>
      </w:r>
      <w:r>
        <w:fldChar w:fldCharType="end"/>
      </w:r>
      <w:hyperlink w:anchor="_ENREF_43">
        <w:bookmarkEnd w:id="13"/>
        <w:r>
          <w:rPr/>
          <w:t>), requires a</w:t>
        </w:r>
      </w:hyperlink>
      <w:ins w:id="25" w:author="Guillermo" w:date="2017-07-09T16:49:00Z">
        <w:r>
          <w:rPr/>
          <w:t xml:space="preserve"> concomitant </w:t>
        </w:r>
      </w:ins>
      <w:del w:id="26" w:author="Guillermo" w:date="2017-07-09T16:49:00Z">
        <w:r>
          <w:rPr/>
          <w:delText>n</w:delText>
        </w:r>
      </w:del>
      <w:r>
        <w:rPr/>
        <w:t xml:space="preserve"> understanding of the accuracies of the validating sensors and </w:t>
      </w:r>
      <w:commentRangeStart w:id="7"/>
      <w:r>
        <w:rPr/>
        <w:t xml:space="preserve">algorithms </w:t>
      </w:r>
      <w:r>
        <w:rPr/>
      </w:r>
      <w:commentRangeEnd w:id="7"/>
      <w:r>
        <w:commentReference w:id="7"/>
      </w:r>
      <w:r>
        <w:rPr/>
        <w:t>used to process their data, and of the variability introduced by the method of comparison (</w:t>
      </w:r>
      <w:r>
        <w:fldChar w:fldCharType="begin"/>
      </w:r>
      <w:r>
        <w:instrText>ADDIN EN.CITE &lt;EndNote&gt;&lt;Cite&gt;&lt;Author&gt;Embury&lt;/Author&gt;&lt;Year&gt;2012&lt;/Year&gt;&lt;RecNum&gt;2610&lt;/RecNum&gt;&lt;DisplayText&gt;(Embury et al., 2012)&lt;/DisplayText&gt;&lt;record&gt;&lt;rec-number&gt;2610&lt;/rec-number&gt;&lt;foreign-keys&gt;&lt;key app="EN" db-id="5apr590ftef55zea20spppw6srsvdvdazzer" timestamp="1419378180"&gt;2610&lt;/key&gt;&lt;key app="ENWeb" db-id=""&gt;0&lt;/key&gt;&lt;/foreign-keys&gt;&lt;ref-type name="Journal Article"&gt;17&lt;/ref-type&gt;&lt;contributors&gt;&lt;authors&gt;&lt;author&gt;Embury, Owen&lt;/author&gt;&lt;author&gt;Merchant, Christopher J.&lt;/author&gt;&lt;author&gt;Corlett, Gary K.&lt;/author&gt;&lt;/authors&gt;&lt;/contributors&gt;&lt;titles&gt;&lt;title&gt;A reprocessing for climate of sea surface temperature from the along-track scanning radiometers: Initial validation, accounting for skin and diurnal variability effects&lt;/title&gt;&lt;secondary-title&gt;Remote Sensing of Environment&lt;/secondary-title&gt;&lt;/titles&gt;&lt;periodical&gt;&lt;full-title&gt;Remote Sensing of Environment&lt;/full-title&gt;&lt;/periodical&gt;&lt;pages&gt;62-78&lt;/pages&gt;&lt;volume&gt;116&lt;/volume&gt;&lt;number&gt;0&lt;/number&gt;&lt;keywords&gt;&lt;keyword&gt;ATSR&lt;/keyword&gt;&lt;keyword&gt;Sea surface temperature&lt;/keyword&gt;&lt;keyword&gt;SST&lt;/keyword&gt;&lt;keyword&gt;Validation&lt;/keyword&gt;&lt;/keywords&gt;&lt;dates&gt;&lt;year&gt;2012&lt;/year&gt;&lt;/dates&gt;&lt;isbn&gt;0034-4257&lt;/isbn&gt;&lt;urls&gt;&lt;related-urls&gt;&lt;url&gt;http://www.sciencedirect.com/science/article/pii/S0034425711002112&lt;/url&gt;&lt;/related-urls&gt;&lt;/urls&gt;&lt;electronic-resource-num&gt;10.1016/j.rse.2011.02.028&lt;/electronic-resource-num&gt;&lt;/record&gt;&lt;/Cite&gt;&lt;/EndNote&gt;</w:instrText>
      </w:r>
      <w:r>
        <w:fldChar w:fldCharType="separate"/>
      </w:r>
      <w:bookmarkStart w:id="14" w:name="__Fieldmark__532_1419489525"/>
      <w:r>
        <w:rPr/>
        <w:t>(Embury et al., 2012)</w:t>
      </w:r>
      <w:r>
        <w:rPr/>
      </w:r>
      <w:r>
        <w:fldChar w:fldCharType="end"/>
      </w:r>
      <w:hyperlink w:anchor="_ENREF_19">
        <w:bookmarkEnd w:id="14"/>
        <w:r>
          <w:rPr/>
          <w:t xml:space="preserve">). </w:t>
        </w:r>
      </w:hyperlink>
    </w:p>
    <w:p>
      <w:pPr>
        <w:pStyle w:val="Normal"/>
        <w:spacing w:lineRule="auto" w:line="480"/>
        <w:rPr/>
      </w:pPr>
      <w:r>
        <w:rPr/>
        <w:t>The temperature structure at the sea surface is complex, with temporal and spatial variability on many scales. Satellite measurements on horizontal scale of order 1 km do not resolve smaller scale variations, such as surface renewal events (</w:t>
      </w:r>
      <w:r>
        <w:fldChar w:fldCharType="begin"/>
      </w:r>
      <w:r>
        <w:instrText>ADDIN EN.CITE &lt;EndNote&gt;&lt;Cite&gt;&lt;Author&gt;Banerjee&lt;/Author&gt;&lt;Year&gt;1978&lt;/Year&gt;&lt;RecNum&gt;4793&lt;/RecNum&gt;&lt;DisplayText&gt;(Banerjee, 1978)&lt;/DisplayText&gt;&lt;record&gt;&lt;rec-number&gt;4793&lt;/rec-number&gt;&lt;foreign-keys&gt;&lt;key app="EN" db-id="5apr590ftef55zea20spppw6srsvdvdazzer" timestamp="1499539752"&gt;4793&lt;/key&gt;&lt;/foreign-keys&gt;&lt;ref-type name="Journal Article"&gt;17&lt;/ref-type&gt;&lt;contributors&gt;&lt;authors&gt;&lt;author&gt;Banerjee, S.&lt;/author&gt;&lt;/authors&gt;&lt;/contributors&gt;&lt;titles&gt;&lt;title&gt;A surface renewal model for interfacial heat and mass transfer in transient two-phase flow&lt;/title&gt;&lt;secondary-title&gt;International Journal of Multiphase Flow&lt;/secondary-title&gt;&lt;/titles&gt;&lt;periodical&gt;&lt;full-title&gt;International Journal of Multiphase Flow&lt;/full-title&gt;&lt;/periodical&gt;&lt;pages&gt;571-573&lt;/pages&gt;&lt;volume&gt;4&lt;/volume&gt;&lt;number&gt;5&lt;/number&gt;&lt;dates&gt;&lt;year&gt;1978&lt;/year&gt;&lt;pub-dates&gt;&lt;date&gt;1978/12/01/&lt;/date&gt;&lt;/pub-dates&gt;&lt;/dates&gt;&lt;isbn&gt;0301-9322&lt;/isbn&gt;&lt;urls&gt;&lt;related-urls&gt;&lt;url&gt;http://www.sciencedirect.com/science/article/pii/0301932278900162&lt;/url&gt;&lt;/related-urls&gt;&lt;/urls&gt;&lt;electronic-resource-num&gt;http://dx.doi.org/10.1016/0301-9322(78)90016-2&lt;/electronic-resource-num&gt;&lt;/record&gt;&lt;/Cite&gt;&lt;/EndNote&gt;</w:instrText>
      </w:r>
      <w:r>
        <w:fldChar w:fldCharType="separate"/>
      </w:r>
      <w:bookmarkStart w:id="15" w:name="__Fieldmark__546_1419489525"/>
      <w:r>
        <w:rPr/>
        <w:t>(Banerjee, 1978)</w:t>
      </w:r>
      <w:r>
        <w:rPr/>
      </w:r>
      <w:r>
        <w:fldChar w:fldCharType="end"/>
      </w:r>
      <w:hyperlink w:anchor="_ENREF_5">
        <w:bookmarkEnd w:id="15"/>
        <w:r>
          <w:rPr/>
          <w:t xml:space="preserve">; </w:t>
        </w:r>
      </w:hyperlink>
      <w:r>
        <w:rPr/>
      </w:r>
      <w:r>
        <w:fldChar w:fldCharType="end"/>
      </w:r>
      <w:r>
        <w:fldChar w:fldCharType="begin"/>
      </w:r>
      <w:r>
        <w:instrText>ADDIN EN.CITE.DATA</w:instrText>
      </w:r>
      <w:r>
        <w:fldChar w:fldCharType="separate"/>
      </w:r>
      <w:bookmarkStart w:id="16" w:name="__Fieldmark__557_1419489525"/>
      <w:bookmarkStart w:id="17" w:name="__Fieldmark__558_1419489525"/>
      <w:bookmarkEnd w:id="17"/>
      <w:r>
        <w:rPr/>
        <w:t>(Jessup et al., 2009; Soloviev and Schlüssel, 1994)</w:t>
      </w:r>
      <w:r>
        <w:rPr/>
      </w:r>
      <w:r>
        <w:fldChar w:fldCharType="end"/>
      </w:r>
      <w:hyperlink w:anchor="_ENREF_61">
        <w:bookmarkEnd w:id="16"/>
        <w:r>
          <w:rPr/>
          <w:t xml:space="preserve">). Infrared radiometers on earth observation satellites detect the emission from the sea surface </w:t>
        </w:r>
      </w:hyperlink>
      <w:del w:id="27" w:author="Guillermo" w:date="2017-07-09T17:01:00Z">
        <w:r>
          <w:rPr/>
          <w:delText>- after modification by passage through the atmosphere -</w:delText>
        </w:r>
      </w:del>
      <w:r>
        <w:rPr/>
        <w:t xml:space="preserve"> which has its origin in the electromagnetic skin layer on the aqueous side of the air-sea interface</w:t>
      </w:r>
      <w:ins w:id="28" w:author="Guillermo" w:date="2017-07-09T17:01:00Z">
        <w:r>
          <w:rPr/>
          <w:t xml:space="preserve"> and is modified by passage through the intervening atmosphere</w:t>
        </w:r>
      </w:ins>
      <w:r>
        <w:rPr/>
        <w:t xml:space="preserve">. </w:t>
      </w:r>
      <w:ins w:id="29" w:author="Guillermo" w:date="2017-07-09T17:06:00Z">
        <w:r>
          <w:rPr/>
          <w:t>Thus, e</w:t>
        </w:r>
      </w:ins>
      <w:del w:id="30" w:author="Guillermo" w:date="2017-07-09T17:06:00Z">
        <w:r>
          <w:rPr/>
          <w:delText>W</w:delText>
        </w:r>
      </w:del>
      <w:r>
        <w:rPr/>
        <w:t>e refer to the SST derived through infrared radiometry as SST</w:t>
      </w:r>
      <w:r>
        <w:rPr>
          <w:vertAlign w:val="subscript"/>
        </w:rPr>
        <w:t>skin</w:t>
      </w:r>
      <w:bookmarkStart w:id="18" w:name="move487383334"/>
      <w:bookmarkEnd w:id="18"/>
      <w:r>
        <w:rPr/>
        <w:t>.</w:t>
      </w:r>
    </w:p>
    <w:p>
      <w:pPr>
        <w:pStyle w:val="Normal"/>
        <w:spacing w:lineRule="auto" w:line="480"/>
        <w:rPr/>
      </w:pPr>
      <w:r>
        <w:rPr/>
        <w:t>The depth of the electromagnetic skin layer in the infrared is very small, 10-100 μm depending on wavelength (</w:t>
      </w:r>
      <w:r>
        <w:fldChar w:fldCharType="begin"/>
      </w:r>
      <w:r>
        <w:instrText>ADDIN EN.CITE &lt;EndNote&gt;&lt;Cite&gt;&lt;Author&gt;Bertie&lt;/Author&gt;&lt;Year&gt;1996&lt;/Year&gt;&lt;RecNum&gt;589&lt;/RecNum&gt;&lt;DisplayText&gt;(Bertie and Lan, 1996)&lt;/DisplayText&gt;&lt;record&gt;&lt;rec-number&gt;589&lt;/rec-number&gt;&lt;foreign-keys&gt;&lt;key app="EN" db-id="5apr590ftef55zea20spppw6srsvdvdazzer" timestamp="1419378178"&gt;589&lt;/key&gt;&lt;key app="ENWeb" db-id=""&gt;0&lt;/key&gt;&lt;/foreign-keys&gt;&lt;ref-type name="Journal Article"&gt;17&lt;/ref-type&gt;&lt;contributors&gt;&lt;authors&gt;&lt;author&gt;Bertie, J. E.&lt;/author&gt;&lt;author&gt;Z. D. Lan&lt;/author&gt;&lt;/authors&gt;&lt;/contributors&gt;&lt;titles&gt;&lt;title&gt;&lt;style face="normal" font="default" size="100%"&gt;Infrared intensities of liquids XX: the intensity of the OH stretching band revisited, and the best current values of the optical constants of H&lt;/style&gt;&lt;style face="subscript" font="default" size="100%"&gt;2&lt;/style&gt;&lt;style face="normal" font="default" size="100%"&gt;O (l) at 25&lt;/style&gt;&lt;style face="superscript" font="default" size="100%"&gt;o&lt;/style&gt;&lt;style face="normal" font="default" size="100%"&gt;C between 15,000 and 1 cm&lt;/style&gt;&lt;style face="superscript" font="default" size="100%"&gt;-1&lt;/style&gt;&lt;style face="normal" font="default" size="100%"&gt;.&lt;/style&gt;&lt;/title&gt;&lt;secondary-title&gt;App. Spectroscopy&lt;/secondary-title&gt;&lt;/titles&gt;&lt;periodical&gt;&lt;full-title&gt;App. Spectroscopy&lt;/full-title&gt;&lt;/periodical&gt;&lt;pages&gt;1047-1057&lt;/pages&gt;&lt;volume&gt;50&lt;/volume&gt;&lt;dates&gt;&lt;year&gt;1996&lt;/year&gt;&lt;/dates&gt;&lt;urls&gt;&lt;/urls&gt;&lt;/record&gt;&lt;/Cite&gt;&lt;/EndNote&gt;</w:instrText>
      </w:r>
      <w:r>
        <w:fldChar w:fldCharType="separate"/>
      </w:r>
      <w:bookmarkStart w:id="19" w:name="__Fieldmark__591_1419489525"/>
      <w:r>
        <w:rPr/>
        <w:t>(Bertie and Lan, 1996)</w:t>
      </w:r>
      <w:r>
        <w:rPr/>
      </w:r>
      <w:r>
        <w:fldChar w:fldCharType="end"/>
      </w:r>
      <w:hyperlink w:anchor="_ENREF_8">
        <w:bookmarkEnd w:id="19"/>
        <w:r>
          <w:rPr/>
          <w:t xml:space="preserve">), </w:t>
        </w:r>
      </w:hyperlink>
      <w:commentRangeStart w:id="8"/>
      <w:r>
        <w:rPr/>
        <w:t>and this collocated with a thermal skin layer and the viscous sublayer</w:t>
      </w:r>
      <w:r>
        <w:rPr/>
      </w:r>
      <w:commentRangeEnd w:id="8"/>
      <w:r>
        <w:commentReference w:id="8"/>
      </w:r>
      <w:r>
        <w:rPr/>
        <w:t xml:space="preserve"> (</w:t>
      </w:r>
      <w:r>
        <w:fldChar w:fldCharType="begin"/>
      </w:r>
      <w:r>
        <w:instrText>ADDIN EN.CITE &lt;EndNote&gt;&lt;Cite&gt;&lt;Author&gt;Robinson&lt;/Author&gt;&lt;Year&gt;2004&lt;/Year&gt;&lt;RecNum&gt;4721&lt;/RecNum&gt;&lt;DisplayText&gt;(Robinson, 2004)&lt;/DisplayText&gt;&lt;record&gt;&lt;rec-number&gt;4721&lt;/rec-number&gt;&lt;foreign-keys&gt;&lt;key app="EN" db-id="5apr590ftef55zea20spppw6srsvdvdazzer" timestamp="1491226480"&gt;4721&lt;/key&gt;&lt;/foreign-keys&gt;&lt;ref-type name="Book"&gt;6&lt;/ref-type&gt;&lt;contributors&gt;&lt;authors&gt;&lt;author&gt;Robinson, Ian S&lt;/author&gt;&lt;/authors&gt;&lt;/contributors&gt;&lt;titles&gt;&lt;title&gt;Measuring the oceans from space: the principles and methods of satellite oceanography&lt;/title&gt;&lt;/titles&gt;&lt;pages&gt;670&lt;/pages&gt;&lt;dates&gt;&lt;year&gt;2004&lt;/year&gt;&lt;/dates&gt;&lt;publisher&gt;Springer Science &amp;amp; Business Media&lt;/publisher&gt;&lt;isbn&gt;ISBN 978-3-540-42647-9&lt;/isbn&gt;&lt;urls&gt;&lt;/urls&gt;&lt;/record&gt;&lt;/Cite&gt;&lt;/EndNote&gt;</w:instrText>
      </w:r>
      <w:r>
        <w:fldChar w:fldCharType="separate"/>
      </w:r>
      <w:bookmarkStart w:id="20" w:name="__Fieldmark__606_1419489525"/>
      <w:r>
        <w:rPr/>
        <w:t>(Robinson, 2004)</w:t>
      </w:r>
      <w:r>
        <w:rPr/>
      </w:r>
      <w:r>
        <w:fldChar w:fldCharType="end"/>
      </w:r>
      <w:hyperlink w:anchor="_ENREF_57">
        <w:bookmarkEnd w:id="20"/>
        <w:r>
          <w:rPr/>
          <w:t xml:space="preserve"> </w:t>
        </w:r>
      </w:hyperlink>
      <w:r>
        <w:fldChar w:fldCharType="begin"/>
      </w:r>
      <w:r>
        <w:instrText>ADDIN EN.CITE &lt;EndNote&gt;&lt;Cite&gt;&lt;Author&gt;Soloviev&lt;/Author&gt;&lt;Year&gt;2014&lt;/Year&gt;&lt;RecNum&gt;2883&lt;/RecNum&gt;&lt;DisplayText&gt;(Soloviev and Lukas, 2014)&lt;/DisplayText&gt;&lt;record&gt;&lt;rec-number&gt;2883&lt;/rec-number&gt;&lt;foreign-keys&gt;&lt;key app="EN" db-id="5apr590ftef55zea20spppw6srsvdvdazzer" timestamp="1419378186"&gt;2883&lt;/key&gt;&lt;key app="ENWeb" db-id=""&gt;0&lt;/key&gt;&lt;/foreign-keys&gt;&lt;ref-type name="Book"&gt;6&lt;/ref-type&gt;&lt;contributors&gt;&lt;authors&gt;&lt;author&gt;Soloviev, A.V.&lt;/author&gt;&lt;author&gt; R. Lukas&lt;/author&gt;&lt;/authors&gt;&lt;secondary-authors&gt;&lt;author&gt;Mysak, Lawrence A&lt;/author&gt;&lt;/secondary-authors&gt;&lt;/contributors&gt;&lt;titles&gt;&lt;title&gt;The Near-Surface Layer of the Ocean: Structure, Dynamics, and Applications.  Second edition.&lt;/title&gt;&lt;secondary-title&gt;Atmospheric and Oceanographic Sciences Library&lt;/secondary-title&gt;&lt;/titles&gt;&lt;pages&gt;552 pp&lt;/pages&gt;&lt;dates&gt;&lt;year&gt;2014&lt;/year&gt;&lt;/dates&gt;&lt;pub-location&gt;New York&lt;/pub-location&gt;&lt;publisher&gt;Springer&lt;/publisher&gt;&lt;isbn&gt;ISBN 978-94-007-7620-3&lt;/isbn&gt;&lt;urls&gt;&lt;/urls&gt;&lt;/record&gt;&lt;/Cite&gt;&lt;/EndNote&gt;</w:instrText>
      </w:r>
      <w:r>
        <w:fldChar w:fldCharType="separate"/>
      </w:r>
      <w:bookmarkStart w:id="21" w:name="__Fieldmark__616_1419489525"/>
      <w:r>
        <w:rPr/>
        <w:t>(Soloviev and Lukas, 2014)</w:t>
      </w:r>
      <w:r>
        <w:rPr/>
      </w:r>
      <w:r>
        <w:fldChar w:fldCharType="end"/>
      </w:r>
      <w:hyperlink w:anchor="_ENREF_60">
        <w:bookmarkEnd w:id="21"/>
        <w:r>
          <w:rPr/>
          <w:t xml:space="preserve">). The viscous sublayer, and the density difference between </w:t>
        </w:r>
      </w:hyperlink>
      <w:commentRangeStart w:id="9"/>
      <w:r>
        <w:rPr/>
        <w:t xml:space="preserve">sea water </w:t>
      </w:r>
      <w:r>
        <w:rPr/>
      </w:r>
      <w:commentRangeEnd w:id="9"/>
      <w:r>
        <w:commentReference w:id="9"/>
      </w:r>
      <w:r>
        <w:rPr/>
        <w:t xml:space="preserve">and air, dampens turbulence close to the interface. </w:t>
      </w:r>
      <w:del w:id="32" w:author="Guillermo" w:date="2017-07-09T17:03:00Z">
        <w:r>
          <w:rPr/>
          <w:delText xml:space="preserve">Since </w:delText>
        </w:r>
      </w:del>
      <w:ins w:id="33" w:author="Guillermo" w:date="2017-07-09T17:03:00Z">
        <w:commentRangeStart w:id="10"/>
        <w:r>
          <w:rPr/>
          <w:t xml:space="preserve">As in most places </w:t>
        </w:r>
      </w:ins>
      <w:r>
        <w:rPr/>
        <w:t xml:space="preserve">the atmosphere is </w:t>
      </w:r>
      <w:del w:id="34" w:author="Guillermo" w:date="2017-07-09T17:03:00Z">
        <w:r>
          <w:rPr/>
          <w:delText xml:space="preserve">nearly everywhere </w:delText>
        </w:r>
      </w:del>
      <w:r>
        <w:rPr/>
        <w:t>cooler than the ocean surface, the heat flow to the interface to provide energy for the sensible and latent heat loss at the interface and the net infrared heat loss through the electromagnetic skin layer, is though molecular conduction. And, conduction requires a temperature gradient. Thus, the temperature in the thermal skin layer decreases towards the interface (</w:t>
      </w:r>
      <w:r>
        <w:fldChar w:fldCharType="begin"/>
      </w:r>
      <w:r>
        <w:instrText>ADDIN EN.CITE &lt;EndNote&gt;&lt;Cite&gt;&lt;Author&gt;Woodcock&lt;/Author&gt;&lt;Year&gt;1947&lt;/Year&gt;&lt;RecNum&gt;557&lt;/RecNum&gt;&lt;DisplayText&gt;(Woodcock and Stommel, 1947)&lt;/DisplayText&gt;&lt;record&gt;&lt;rec-number&gt;557&lt;/rec-number&gt;&lt;foreign-keys&gt;&lt;key app="EN" db-id="5apr590ftef55zea20spppw6srsvdvdazzer" timestamp="1419378188"&gt;557&lt;/key&gt;&lt;key app="ENWeb" db-id=""&gt;0&lt;/key&gt;&lt;/foreign-keys&gt;&lt;ref-type name="Journal Article"&gt;17&lt;/ref-type&gt;&lt;contributors&gt;&lt;authors&gt;&lt;author&gt;Woodcock, A.H.&lt;/author&gt;&lt;author&gt;H. Stommel&lt;/author&gt;&lt;/authors&gt;&lt;/contributors&gt;&lt;titles&gt;&lt;title&gt;Temperatures observed near the surface of a fresh water pond at night&lt;/title&gt;&lt;secondary-title&gt;Journal of Meteorology&lt;/secondary-title&gt;&lt;/titles&gt;&lt;periodical&gt;&lt;full-title&gt;Journal of Meteorology&lt;/full-title&gt;&lt;/periodical&gt;&lt;pages&gt;102-103&lt;/pages&gt;&lt;volume&gt;4&lt;/volume&gt;&lt;dates&gt;&lt;year&gt;1947&lt;/year&gt;&lt;/dates&gt;&lt;urls&gt;&lt;/urls&gt;&lt;/record&gt;&lt;/Cite&gt;&lt;/EndNote&gt;</w:instrText>
      </w:r>
      <w:r>
        <w:fldChar w:fldCharType="separate"/>
      </w:r>
      <w:bookmarkStart w:id="22" w:name="__Fieldmark__641_1419489525"/>
      <w:r>
        <w:rPr/>
        <w:t>(Woodcock and Stommel, 1947)</w:t>
      </w:r>
      <w:r>
        <w:rPr/>
      </w:r>
      <w:r>
        <w:fldChar w:fldCharType="end"/>
      </w:r>
      <w:hyperlink w:anchor="_ENREF_71">
        <w:bookmarkEnd w:id="22"/>
        <w:r>
          <w:rPr/>
          <w:t xml:space="preserve">; </w:t>
        </w:r>
      </w:hyperlink>
      <w:r>
        <w:fldChar w:fldCharType="begin"/>
      </w:r>
      <w:r>
        <w:instrText>ADDIN EN.CITE &lt;EndNote&gt;&lt;Cite&gt;&lt;Author&gt;Saunders&lt;/Author&gt;&lt;Year&gt;1967&lt;/Year&gt;&lt;RecNum&gt;256&lt;/RecNum&gt;&lt;DisplayText&gt;(Saunders, 1967)&lt;/DisplayText&gt;&lt;record&gt;&lt;rec-number&gt;256&lt;/rec-number&gt;&lt;foreign-keys&gt;&lt;key app="EN" db-id="5apr590ftef55zea20spppw6srsvdvdazzer" timestamp="1419378185"&gt;256&lt;/key&gt;&lt;key app="ENWeb" db-id=""&gt;0&lt;/key&gt;&lt;/foreign-keys&gt;&lt;ref-type name="Journal Article"&gt;17&lt;/ref-type&gt;&lt;contributors&gt;&lt;authors&gt;&lt;author&gt;Saunders, P.M.&lt;/author&gt;&lt;/authors&gt;&lt;/contributors&gt;&lt;titles&gt;&lt;title&gt;The temperature at the ocean-air interface&lt;/title&gt;&lt;secondary-title&gt;J. Atmos. Sci.&lt;/secondary-title&gt;&lt;/titles&gt;&lt;periodical&gt;&lt;full-title&gt;J. Atmos. Sci.&lt;/full-title&gt;&lt;/periodical&gt;&lt;pages&gt;269-274&lt;/pages&gt;&lt;volume&gt;24&lt;/volume&gt;&lt;dates&gt;&lt;year&gt;1967&lt;/year&gt;&lt;/dates&gt;&lt;urls&gt;&lt;/urls&gt;&lt;/record&gt;&lt;/Cite&gt;&lt;/EndNote&gt;</w:instrText>
      </w:r>
      <w:r>
        <w:fldChar w:fldCharType="separate"/>
      </w:r>
      <w:bookmarkStart w:id="23" w:name="__Fieldmark__651_1419489525"/>
      <w:r>
        <w:rPr/>
        <w:t>(Saunders, 1967)</w:t>
      </w:r>
      <w:r>
        <w:rPr/>
      </w:r>
      <w:r>
        <w:fldChar w:fldCharType="end"/>
      </w:r>
      <w:hyperlink w:anchor="_ENREF_58">
        <w:bookmarkEnd w:id="23"/>
        <w:r>
          <w:rPr/>
          <w:t xml:space="preserve">; </w:t>
        </w:r>
      </w:hyperlink>
      <w:r>
        <w:fldChar w:fldCharType="begin"/>
      </w:r>
      <w:r>
        <w:instrText>ADDIN EN.CITE &lt;EndNote&gt;&lt;Cite&gt;&lt;Author&gt;Grassl&lt;/Author&gt;&lt;Year&gt;1976&lt;/Year&gt;&lt;RecNum&gt;99&lt;/RecNum&gt;&lt;DisplayText&gt;(Grassl, 1976)&lt;/DisplayText&gt;&lt;record&gt;&lt;rec-number&gt;99&lt;/rec-number&gt;&lt;foreign-keys&gt;&lt;key app="EN" db-id="5apr590ftef55zea20spppw6srsvdvdazzer" timestamp="1419378181"&gt;99&lt;/key&gt;&lt;key app="ENWeb" db-id=""&gt;0&lt;/key&gt;&lt;/foreign-keys&gt;&lt;ref-type name="Journal Article"&gt;17&lt;/ref-type&gt;&lt;contributors&gt;&lt;authors&gt;&lt;author&gt;Grassl, H.&lt;/author&gt;&lt;/authors&gt;&lt;/contributors&gt;&lt;titles&gt;&lt;title&gt;The dependence of the measured cool skin of the ocean on wind stress and total heat flux&lt;/title&gt;&lt;secondary-title&gt;Boundary-Layer Meteorology&lt;/secondary-title&gt;&lt;/titles&gt;&lt;periodical&gt;&lt;full-title&gt;Boundary-Layer Meteorology&lt;/full-title&gt;&lt;/periodical&gt;&lt;pages&gt;465-474&lt;/pages&gt;&lt;volume&gt;10&lt;/volume&gt;&lt;dates&gt;&lt;year&gt;1976&lt;/year&gt;&lt;/dates&gt;&lt;urls&gt;&lt;/urls&gt;&lt;/record&gt;&lt;/Cite&gt;&lt;/EndNote&gt;</w:instrText>
      </w:r>
      <w:r>
        <w:fldChar w:fldCharType="separate"/>
      </w:r>
      <w:bookmarkStart w:id="24" w:name="__Fieldmark__661_1419489525"/>
      <w:r>
        <w:rPr/>
        <w:t>(Grassl, 1976)</w:t>
      </w:r>
      <w:r>
        <w:rPr/>
      </w:r>
      <w:r>
        <w:fldChar w:fldCharType="end"/>
      </w:r>
      <w:hyperlink w:anchor="_ENREF_25">
        <w:bookmarkEnd w:id="24"/>
        <w:r>
          <w:rPr/>
          <w:t xml:space="preserve">); this is often referred to as the skin effect. </w:t>
        </w:r>
      </w:hyperlink>
      <w:r>
        <w:rPr/>
      </w:r>
      <w:commentRangeEnd w:id="10"/>
      <w:r>
        <w:commentReference w:id="10"/>
      </w:r>
      <w:r>
        <w:rPr/>
        <w:t xml:space="preserve">The emission from the electromagnetic skin layer is from a layer colder than the water </w:t>
      </w:r>
      <w:ins w:id="35" w:author="Guillermo" w:date="2017-07-09T17:05:00Z">
        <w:r>
          <w:rPr/>
          <w:t xml:space="preserve">immediately </w:t>
        </w:r>
      </w:ins>
      <w:r>
        <w:rPr/>
        <w:t>below. Thus the temperature derived from an infrared radiometer, the skin SST (SST</w:t>
      </w:r>
      <w:r>
        <w:rPr>
          <w:vertAlign w:val="subscript"/>
        </w:rPr>
        <w:t>skin</w:t>
      </w:r>
      <w:r>
        <w:rPr/>
        <w:t xml:space="preserve">), is cooler than the temperature below, such as measured by a thermometer in the water </w:t>
      </w:r>
      <w:commentRangeStart w:id="11"/>
      <w:r>
        <w:rPr/>
        <w:t xml:space="preserve">below </w:t>
      </w:r>
      <w:r>
        <w:rPr/>
      </w:r>
      <w:commentRangeEnd w:id="11"/>
      <w:r>
        <w:commentReference w:id="11"/>
      </w:r>
      <w:r>
        <w:rPr/>
        <w:t>(</w:t>
      </w:r>
      <w:r>
        <w:fldChar w:fldCharType="begin"/>
      </w:r>
      <w:r>
        <w:instrText>ADDIN EN.CITE &lt;EndNote&gt;&lt;Cite&gt;&lt;Author&gt;Donlon&lt;/Author&gt;&lt;Year&gt;2002&lt;/Year&gt;&lt;RecNum&gt;464&lt;/RecNum&gt;&lt;DisplayText&gt;(Donlon et al., 2002)&lt;/DisplayText&gt;&lt;record&gt;&lt;rec-number&gt;464&lt;/rec-number&gt;&lt;foreign-keys&gt;&lt;key app="EN" db-id="5apr590ftef55zea20spppw6srsvdvdazzer" timestamp="1419378179"&gt;464&lt;/key&gt;&lt;key app="ENWeb" db-id=""&gt;0&lt;/key&gt;&lt;/foreign-keys&gt;&lt;ref-type name="Journal Article"&gt;17&lt;/ref-type&gt;&lt;contributors&gt;&lt;authors&gt;&lt;author&gt;Donlon, C.J.&lt;/author&gt;&lt;author&gt;Minnett, P.J.&lt;/author&gt;&lt;author&gt;Gentemann, C.&lt;/author&gt;&lt;author&gt;Nightingale, T.J.&lt;/author&gt;&lt;author&gt;Barton, I.J.&lt;/author&gt;&lt;author&gt;Ward, B.&lt;/author&gt;&lt;author&gt;Murray, J.&lt;/author&gt;&lt;/authors&gt;&lt;/contributors&gt;&lt;titles&gt;&lt;title&gt;Toward improved validation of satellite sea surface skin temperature measurements for climate research.&lt;/title&gt;&lt;secondary-title&gt;Journal of Climate&lt;/secondary-title&gt;&lt;/titles&gt;&lt;periodical&gt;&lt;full-title&gt;Journal of Climate&lt;/full-title&gt;&lt;/periodical&gt;&lt;pages&gt;353-369&lt;/pages&gt;&lt;volume&gt;15&lt;/volume&gt;&lt;dates&gt;&lt;year&gt;2002&lt;/year&gt;&lt;/dates&gt;&lt;urls&gt;&lt;/urls&gt;&lt;/record&gt;&lt;/Cite&gt;&lt;/EndNote&gt;</w:instrText>
      </w:r>
      <w:r>
        <w:fldChar w:fldCharType="separate"/>
      </w:r>
      <w:bookmarkStart w:id="25" w:name="__Fieldmark__686_1419489525"/>
      <w:r>
        <w:rPr/>
        <w:t>(Donlon et al., 2002)</w:t>
      </w:r>
      <w:r>
        <w:rPr/>
      </w:r>
      <w:r>
        <w:fldChar w:fldCharType="end"/>
      </w:r>
      <w:hyperlink w:anchor="_ENREF_17">
        <w:bookmarkEnd w:id="25"/>
        <w:r>
          <w:rPr/>
          <w:t xml:space="preserve">; </w:t>
        </w:r>
      </w:hyperlink>
      <w:r>
        <w:fldChar w:fldCharType="begin"/>
      </w:r>
      <w:r>
        <w:instrText>ADDIN EN.CITE &lt;EndNote&gt;&lt;Cite&gt;&lt;Author&gt;Minnett&lt;/Author&gt;&lt;Year&gt;2011&lt;/Year&gt;&lt;RecNum&gt;2597&lt;/RecNum&gt;&lt;DisplayText&gt;(Minnett et al., 2011)&lt;/DisplayText&gt;&lt;record&gt;&lt;rec-number&gt;2597&lt;/rec-number&gt;&lt;foreign-keys&gt;&lt;key app="EN" db-id="5apr590ftef55zea20spppw6srsvdvdazzer" timestamp="1419378184"&gt;2597&lt;/key&gt;&lt;key app="ENWeb" db-id=""&gt;0&lt;/key&gt;&lt;/foreign-keys&gt;&lt;ref-type name="Journal Article"&gt;17&lt;/ref-type&gt;&lt;contributors&gt;&lt;authors&gt;&lt;author&gt;Minnett, Peter J.&lt;/author&gt;&lt;author&gt;Smith, Murray&lt;/author&gt;&lt;author&gt;Ward, Brian&lt;/author&gt;&lt;/authors&gt;&lt;/contributors&gt;&lt;titles&gt;&lt;title&gt;Measurements of the oceanic thermal skin effect&lt;/title&gt;&lt;secondary-title&gt;Deep Sea Research Part II: Topical Studies in Oceanography&lt;/secondary-title&gt;&lt;/titles&gt;&lt;periodical&gt;&lt;full-title&gt;Deep Sea Research Part II: Topical Studies in Oceanography&lt;/full-title&gt;&lt;/periodical&gt;&lt;pages&gt;861-868&lt;/pages&gt;&lt;volume&gt;58&lt;/volume&gt;&lt;number&gt;6&lt;/number&gt;&lt;keywords&gt;&lt;keyword&gt;Skin SST&lt;/keyword&gt;&lt;keyword&gt;Daytime skin effect&lt;/keyword&gt;&lt;keyword&gt;Marine winds&lt;/keyword&gt;&lt;keyword&gt;Flow distortion correction&lt;/keyword&gt;&lt;keyword&gt;SAGE&lt;/keyword&gt;&lt;/keywords&gt;&lt;dates&gt;&lt;year&gt;2011&lt;/year&gt;&lt;/dates&gt;&lt;isbn&gt;0967-0645&lt;/isbn&gt;&lt;urls&gt;&lt;related-urls&gt;&lt;url&gt;http://www.sciencedirect.com/science/article/pii/S0967064510003024&lt;/url&gt;&lt;/related-urls&gt;&lt;/urls&gt;&lt;electronic-resource-num&gt;10.1016/j.dsr2.2010.10.024&lt;/electronic-resource-num&gt;&lt;/record&gt;&lt;/Cite&gt;&lt;/EndNote&gt;</w:instrText>
      </w:r>
      <w:r>
        <w:fldChar w:fldCharType="separate"/>
      </w:r>
      <w:bookmarkStart w:id="26" w:name="__Fieldmark__696_1419489525"/>
      <w:r>
        <w:rPr/>
        <w:t>(Minnett et al., 2011)</w:t>
      </w:r>
      <w:r>
        <w:rPr/>
      </w:r>
      <w:r>
        <w:fldChar w:fldCharType="end"/>
      </w:r>
      <w:hyperlink w:anchor="_ENREF_46">
        <w:bookmarkEnd w:id="26"/>
        <w:r>
          <w:rPr/>
          <w:t>). We refer to the SST derived through infrared radiometry as SST</w:t>
        </w:r>
      </w:hyperlink>
      <w:r>
        <w:rPr>
          <w:vertAlign w:val="subscript"/>
        </w:rPr>
        <w:t>skin</w:t>
      </w:r>
      <w:bookmarkStart w:id="27" w:name="move4873833341"/>
      <w:bookmarkEnd w:id="27"/>
      <w:r>
        <w:rPr/>
        <w:t>.</w:t>
      </w:r>
    </w:p>
    <w:p>
      <w:pPr>
        <w:pStyle w:val="Normal"/>
        <w:spacing w:lineRule="auto" w:line="480"/>
        <w:rPr/>
      </w:pPr>
      <w:r>
        <w:rPr/>
        <w:t xml:space="preserve">Following a description of the relevant characteristics of the VIIRS, the paper continues with a discussion of the independent data used to assess the accuracy of </w:t>
      </w:r>
      <w:del w:id="36" w:author="Guillermo" w:date="2017-07-09T17:07:00Z">
        <w:r>
          <w:rPr/>
          <w:delText xml:space="preserve">the </w:delText>
        </w:r>
      </w:del>
      <w:r>
        <w:rPr/>
        <w:t xml:space="preserve">VIIRS SSTs. The cloud-screening and atmospheric correction algorithms are discussed prior to </w:t>
      </w:r>
      <w:ins w:id="37" w:author="Guillermo" w:date="2017-07-09T17:07:00Z">
        <w:r>
          <w:rPr/>
          <w:t xml:space="preserve">showing </w:t>
        </w:r>
      </w:ins>
      <w:r>
        <w:rPr/>
        <w:t xml:space="preserve">the results of </w:t>
      </w:r>
      <w:del w:id="38" w:author="Guillermo" w:date="2017-07-09T17:07:00Z">
        <w:r>
          <w:rPr/>
          <w:delText xml:space="preserve">the </w:delText>
        </w:r>
      </w:del>
      <w:r>
        <w:rPr/>
        <w:t xml:space="preserve">comparisons between VIIRS SSTs and independent data. There follows a discussion of the results and conclusions. </w:t>
      </w:r>
    </w:p>
    <w:p>
      <w:pPr>
        <w:pStyle w:val="Heading1"/>
        <w:numPr>
          <w:ilvl w:val="0"/>
          <w:numId w:val="3"/>
        </w:numPr>
        <w:rPr/>
      </w:pPr>
      <w:r>
        <w:rPr/>
        <w:t>VIIRS Characteristics</w:t>
      </w:r>
    </w:p>
    <w:p>
      <w:pPr>
        <w:pStyle w:val="Normal"/>
        <w:spacing w:lineRule="auto" w:line="480"/>
        <w:rPr/>
      </w:pPr>
      <w:r>
        <w:rPr/>
        <w:t xml:space="preserve">The heritage infrared radiometers of VIIRS are the Advanced Very High Resolution (AVHRR; </w:t>
      </w:r>
      <w:r>
        <w:fldChar w:fldCharType="begin"/>
      </w:r>
      <w:r>
        <w:instrText>ADDIN EN.CITE &lt;EndNote&gt;&lt;Cite&gt;&lt;Author&gt;Cracknell&lt;/Author&gt;&lt;Year&gt;1997&lt;/Year&gt;&lt;RecNum&gt;2225&lt;/RecNum&gt;&lt;DisplayText&gt;(Cracknell, 1997)&lt;/DisplayText&gt;&lt;record&gt;&lt;rec-number&gt;2225&lt;/rec-number&gt;&lt;foreign-keys&gt;&lt;key app="EN" db-id="5apr590ftef55zea20spppw6srsvdvdazzer" timestamp="1419378179"&gt;2225&lt;/key&gt;&lt;key app="ENWeb" db-id=""&gt;0&lt;/key&gt;&lt;/foreign-keys&gt;&lt;ref-type name="Book"&gt;6&lt;/ref-type&gt;&lt;contributors&gt;&lt;authors&gt;&lt;author&gt;Cracknell, A. P.&lt;/author&gt;&lt;/authors&gt;&lt;/contributors&gt;&lt;titles&gt;&lt;title&gt;The Advanced Very High Resolution Radiometer&lt;/title&gt;&lt;/titles&gt;&lt;pages&gt;968&lt;/pages&gt;&lt;dates&gt;&lt;year&gt;1997&lt;/year&gt;&lt;/dates&gt;&lt;pub-location&gt;London, UK&lt;/pub-location&gt;&lt;publisher&gt;CRC Press, Taylor and Francis&lt;/publisher&gt;&lt;isbn&gt;ISBN 9780748402090&lt;/isbn&gt;&lt;urls&gt;&lt;/urls&gt;&lt;/record&gt;&lt;/Cite&gt;&lt;/EndNote&gt;</w:instrText>
      </w:r>
      <w:r>
        <w:fldChar w:fldCharType="separate"/>
      </w:r>
      <w:bookmarkStart w:id="28" w:name="__Fieldmark__725_1419489525"/>
      <w:r>
        <w:rPr/>
        <w:t>(Cracknell, 1997)</w:t>
      </w:r>
      <w:r>
        <w:rPr/>
      </w:r>
      <w:r>
        <w:fldChar w:fldCharType="end"/>
      </w:r>
      <w:hyperlink w:anchor="_ENREF_14">
        <w:bookmarkEnd w:id="28"/>
        <w:r>
          <w:rPr/>
          <w:t xml:space="preserve">; </w:t>
        </w:r>
      </w:hyperlink>
      <w:r>
        <w:fldChar w:fldCharType="begin"/>
      </w:r>
      <w:r>
        <w:instrText>ADDIN EN.CITE &lt;EndNote&gt;&lt;Cite&gt;&lt;Author&gt;Kilpatrick&lt;/Author&gt;&lt;Year&gt;2001&lt;/Year&gt;&lt;RecNum&gt;428&lt;/RecNum&gt;&lt;DisplayText&gt;(Kilpatrick et al., 2001)&lt;/DisplayText&gt;&lt;record&gt;&lt;rec-number&gt;428&lt;/rec-number&gt;&lt;foreign-keys&gt;&lt;key app="EN" db-id="5apr590ftef55zea20spppw6srsvdvdazzer" timestamp="1419378182"&gt;428&lt;/key&gt;&lt;key app="ENWeb" db-id=""&gt;0&lt;/key&gt;&lt;/foreign-keys&gt;&lt;ref-type name="Journal Article"&gt;17&lt;/ref-type&gt;&lt;contributors&gt;&lt;authors&gt;&lt;author&gt;Kilpatrick, K. A.&lt;/author&gt;&lt;author&gt;G. P. Podestá&lt;/author&gt;&lt;author&gt;R. H. Evans&lt;/author&gt;&lt;/authors&gt;&lt;/contributors&gt;&lt;titles&gt;&lt;title&gt;Overview of the NOAA/NASA Pathfinder algorithm for Sea Surface Temperature and associated Matchup Database&lt;/title&gt;&lt;secondary-title&gt;Journal of Geophysical Research&lt;/secondary-title&gt;&lt;/titles&gt;&lt;periodical&gt;&lt;full-title&gt;Journal of Geophysical Research&lt;/full-title&gt;&lt;/periodical&gt;&lt;pages&gt;9179-9198&lt;/pages&gt;&lt;volume&gt;106&lt;/volume&gt;&lt;dates&gt;&lt;year&gt;2001&lt;/year&gt;&lt;/dates&gt;&lt;urls&gt;&lt;/urls&gt;&lt;/record&gt;&lt;/Cite&gt;&lt;/EndNote&gt;</w:instrText>
      </w:r>
      <w:r>
        <w:fldChar w:fldCharType="separate"/>
      </w:r>
      <w:bookmarkStart w:id="29" w:name="__Fieldmark__735_1419489525"/>
      <w:r>
        <w:rPr/>
        <w:t>(Kilpatrick et al., 2001)</w:t>
      </w:r>
      <w:r>
        <w:rPr/>
      </w:r>
      <w:r>
        <w:fldChar w:fldCharType="end"/>
      </w:r>
      <w:hyperlink w:anchor="_ENREF_32">
        <w:bookmarkEnd w:id="29"/>
        <w:r>
          <w:rPr/>
          <w:t xml:space="preserve">) radiometers on the NOAA and MetOp polar orbiting satellites, and the Moderate-resolution Imaging Spectroradiometer (MODIS; </w:t>
        </w:r>
      </w:hyperlink>
      <w:r>
        <w:rPr/>
      </w:r>
      <w:r>
        <w:fldChar w:fldCharType="end"/>
      </w:r>
      <w:r>
        <w:fldChar w:fldCharType="begin"/>
      </w:r>
      <w:r>
        <w:instrText>ADDIN EN.CITE.DATA</w:instrText>
      </w:r>
      <w:r>
        <w:fldChar w:fldCharType="separate"/>
      </w:r>
      <w:bookmarkStart w:id="30" w:name="__Fieldmark__749_1419489525"/>
      <w:bookmarkStart w:id="31" w:name="__Fieldmark__750_1419489525"/>
      <w:bookmarkEnd w:id="31"/>
      <w:r>
        <w:rPr/>
        <w:t>(Xiong et al., 2008)</w:t>
      </w:r>
      <w:r>
        <w:rPr/>
      </w:r>
      <w:r>
        <w:fldChar w:fldCharType="end"/>
      </w:r>
      <w:hyperlink w:anchor="_ENREF_75">
        <w:bookmarkEnd w:id="30"/>
        <w:r>
          <w:rPr/>
          <w:t xml:space="preserve">; </w:t>
        </w:r>
      </w:hyperlink>
      <w:r>
        <w:fldChar w:fldCharType="begin"/>
      </w:r>
      <w:r>
        <w:instrText>ADDIN EN.CITE &lt;EndNote&gt;&lt;Cite&gt;&lt;Author&gt;Kilpatrick&lt;/Author&gt;&lt;Year&gt;2015&lt;/Year&gt;&lt;RecNum&gt;4015&lt;/RecNum&gt;&lt;DisplayText&gt;(Kilpatrick et al., 2015)&lt;/DisplayText&gt;&lt;record&gt;&lt;rec-number&gt;4015&lt;/rec-number&gt;&lt;foreign-keys&gt;&lt;key app="EN" db-id="5apr590ftef55zea20spppw6srsvdvdazzer" timestamp="1432891590"&gt;4015&lt;/key&gt;&lt;key app="ENWeb" db-id=""&gt;0&lt;/key&gt;&lt;/foreign-keys&gt;&lt;ref-type name="Journal Article"&gt;17&lt;/ref-type&gt;&lt;contributors&gt;&lt;authors&gt;&lt;author&gt;Kilpatrick, K. A.&lt;/author&gt;&lt;author&gt;Podestá, G.&lt;/author&gt;&lt;author&gt;Walsh, S.&lt;/author&gt;&lt;author&gt;Williams, E.&lt;/author&gt;&lt;author&gt;Halliwell, V.&lt;/author&gt;&lt;author&gt;Szczodrak, M.&lt;/author&gt;&lt;author&gt;Brown, O. B.&lt;/author&gt;&lt;author&gt;Minnett, P. J.&lt;/author&gt;&lt;author&gt;Evans, R.&lt;/author&gt;&lt;/authors&gt;&lt;/contributors&gt;&lt;titles&gt;&lt;title&gt;A decade of sea surface temperature from MODIS&lt;/title&gt;&lt;secondary-title&gt;Remote Sensing of Environment&lt;/secondary-title&gt;&lt;/titles&gt;&lt;periodical&gt;&lt;full-title&gt;Remote Sensing of Environment&lt;/full-title&gt;&lt;/periodical&gt;&lt;pages&gt;27-41&lt;/pages&gt;&lt;volume&gt;165&lt;/volume&gt;&lt;number&gt;0&lt;/number&gt;&lt;keywords&gt;&lt;keyword&gt;MODIS&lt;/keyword&gt;&lt;keyword&gt;Sea surface temperature&lt;/keyword&gt;&lt;keyword&gt;Validation&lt;/keyword&gt;&lt;keyword&gt;Calibration&lt;/keyword&gt;&lt;/keywords&gt;&lt;dates&gt;&lt;year&gt;2015&lt;/year&gt;&lt;pub-dates&gt;&lt;date&gt;8//&lt;/date&gt;&lt;/pub-dates&gt;&lt;/dates&gt;&lt;isbn&gt;0034-4257&lt;/isbn&gt;&lt;urls&gt;&lt;related-urls&gt;&lt;url&gt;http://www.sciencedirect.com/science/article/pii/S0034425715001650&lt;/url&gt;&lt;/related-urls&gt;&lt;/urls&gt;&lt;electronic-resource-num&gt;http://dx.doi.org/10.1016/j.rse.2015.04.023&lt;/electronic-resource-num&gt;&lt;/record&gt;&lt;/Cite&gt;&lt;/EndNote&gt;</w:instrText>
      </w:r>
      <w:r>
        <w:fldChar w:fldCharType="separate"/>
      </w:r>
      <w:bookmarkStart w:id="32" w:name="__Fieldmark__760_1419489525"/>
      <w:r>
        <w:rPr/>
        <w:t>(Kilpatrick et al., 2015)</w:t>
      </w:r>
      <w:r>
        <w:rPr/>
      </w:r>
      <w:r>
        <w:fldChar w:fldCharType="end"/>
      </w:r>
      <w:hyperlink w:anchor="_ENREF_31">
        <w:bookmarkEnd w:id="32"/>
        <w:r>
          <w:rPr/>
          <w:t>) on the NASA satellites Terra and Aqua. For the reflected solar radiation bands in the visible part of the spectrum, the heritage instruments are SeaWiFS (</w:t>
        </w:r>
      </w:hyperlink>
      <w:r>
        <w:fldChar w:fldCharType="begin"/>
      </w:r>
      <w:r>
        <w:instrText>ADDIN EN.CITE &lt;EndNote&gt;&lt;Cite&gt;&lt;Author&gt;McClain&lt;/Author&gt;&lt;Year&gt;2004&lt;/Year&gt;&lt;RecNum&gt;2527&lt;/RecNum&gt;&lt;DisplayText&gt;(McClain et al., 2004)&lt;/DisplayText&gt;&lt;record&gt;&lt;rec-number&gt;2527&lt;/rec-number&gt;&lt;foreign-keys&gt;&lt;key app="EN" db-id="5apr590ftef55zea20spppw6srsvdvdazzer" timestamp="1419378184"&gt;2527&lt;/key&gt;&lt;key app="ENWeb" db-id=""&gt;0&lt;/key&gt;&lt;/foreign-keys&gt;&lt;ref-type name="Journal Article"&gt;17&lt;/ref-type&gt;&lt;contributors&gt;&lt;authors&gt;&lt;author&gt;McClain, C. R.&lt;/author&gt;&lt;author&gt;Feldman, G. C.&lt;/author&gt;&lt;author&gt;Hooker, S. B. &lt;/author&gt;&lt;/authors&gt;&lt;/contributors&gt;&lt;titles&gt;&lt;title&gt;An overview of the SeaWiFS project and strategies for producing a climate research quality global ocean bio-optical time series&lt;/title&gt;&lt;secondary-title&gt;Deep Sea Research II&lt;/secondary-title&gt;&lt;/titles&gt;&lt;periodical&gt;&lt;full-title&gt;Deep Sea Research II&lt;/full-title&gt;&lt;/periodical&gt;&lt;pages&gt;5-42&lt;/pages&gt;&lt;volume&gt;51&lt;/volume&gt;&lt;dates&gt;&lt;year&gt;2004&lt;/year&gt;&lt;/dates&gt;&lt;urls&gt;&lt;/urls&gt;&lt;/record&gt;&lt;/Cite&gt;&lt;/EndNote&gt;</w:instrText>
      </w:r>
      <w:r>
        <w:fldChar w:fldCharType="separate"/>
      </w:r>
      <w:bookmarkStart w:id="33" w:name="__Fieldmark__772_1419489525"/>
      <w:r>
        <w:rPr/>
        <w:t>(McClain et al., 2004)</w:t>
      </w:r>
      <w:r>
        <w:rPr/>
      </w:r>
      <w:r>
        <w:fldChar w:fldCharType="end"/>
      </w:r>
      <w:hyperlink w:anchor="_ENREF_38">
        <w:bookmarkEnd w:id="33"/>
        <w:r>
          <w:rPr/>
          <w:t xml:space="preserve">; </w:t>
        </w:r>
      </w:hyperlink>
      <w:r>
        <w:fldChar w:fldCharType="begin"/>
      </w:r>
      <w:r>
        <w:instrText>ADDIN EN.CITE &lt;EndNote&gt;&lt;Cite&gt;&lt;Author&gt;McClain&lt;/Author&gt;&lt;Year&gt;2009&lt;/Year&gt;&lt;RecNum&gt;2406&lt;/RecNum&gt;&lt;DisplayText&gt;(McClain, 2009)&lt;/DisplayText&gt;&lt;record&gt;&lt;rec-number&gt;2406&lt;/rec-number&gt;&lt;foreign-keys&gt;&lt;key app="EN" db-id="5apr590ftef55zea20spppw6srsvdvdazzer" timestamp="1419378184"&gt;2406&lt;/key&gt;&lt;key app="ENWeb" db-id=""&gt;0&lt;/key&gt;&lt;/foreign-keys&gt;&lt;ref-type name="Journal Article"&gt;17&lt;/ref-type&gt;&lt;contributors&gt;&lt;authors&gt;&lt;author&gt;McClain, Charles R.&lt;/author&gt;&lt;/authors&gt;&lt;/contributors&gt;&lt;titles&gt;&lt;title&gt;A Decade of Satellite Ocean Color Observations&lt;/title&gt;&lt;secondary-title&gt;Annual Review of Marine Science&lt;/secondary-title&gt;&lt;/titles&gt;&lt;periodical&gt;&lt;full-title&gt;Annual Review of Marine Science&lt;/full-title&gt;&lt;/periodical&gt;&lt;pages&gt;19-42&lt;/pages&gt;&lt;volume&gt;1&lt;/volume&gt;&lt;number&gt;1&lt;/number&gt;&lt;dates&gt;&lt;year&gt;2009&lt;/year&gt;&lt;/dates&gt;&lt;urls&gt;&lt;related-urls&gt;&lt;url&gt;http://arjournals.annualreviews.org/doi/abs/10.1146/annurev.marine.010908.163650 &lt;/url&gt;&lt;/related-urls&gt;&lt;/urls&gt;&lt;electronic-resource-num&gt;doi:10.1146/annurev.marine.010908.163650&lt;/electronic-resource-num&gt;&lt;/record&gt;&lt;/Cite&gt;&lt;/EndNote&gt;</w:instrText>
      </w:r>
      <w:r>
        <w:fldChar w:fldCharType="separate"/>
      </w:r>
      <w:bookmarkStart w:id="34" w:name="__Fieldmark__782_1419489525"/>
      <w:r>
        <w:rPr/>
        <w:t>(McClain, 2009)</w:t>
      </w:r>
      <w:r>
        <w:rPr/>
      </w:r>
      <w:r>
        <w:fldChar w:fldCharType="end"/>
      </w:r>
      <w:hyperlink w:anchor="_ENREF_37">
        <w:bookmarkEnd w:id="34"/>
        <w:r>
          <w:rPr/>
          <w:t>) and MODIS (</w:t>
        </w:r>
      </w:hyperlink>
      <w:r>
        <w:fldChar w:fldCharType="begin"/>
      </w:r>
      <w:r>
        <w:instrText>ADDIN EN.CITE &lt;EndNote&gt;&lt;Cite&gt;&lt;Author&gt;Esaias&lt;/Author&gt;&lt;Year&gt;1998&lt;/Year&gt;&lt;RecNum&gt;372&lt;/RecNum&gt;&lt;DisplayText&gt;(Esaias et al., 1998)&lt;/DisplayText&gt;&lt;record&gt;&lt;rec-number&gt;372&lt;/rec-number&gt;&lt;foreign-keys&gt;&lt;key app="EN" db-id="5apr590ftef55zea20spppw6srsvdvdazzer" timestamp="1419378180"&gt;372&lt;/key&gt;&lt;key app="ENWeb" db-id=""&gt;0&lt;/key&gt;&lt;/foreign-keys&gt;&lt;ref-type name="Journal Article"&gt;17&lt;/ref-type&gt;&lt;contributors&gt;&lt;authors&gt;&lt;author&gt;Esaias, W.E.&lt;/author&gt;&lt;author&gt;M.R. Abbott&lt;/author&gt;&lt;author&gt;I. Barton&lt;/author&gt;&lt;author&gt;O.B. Brown&lt;/author&gt;&lt;author&gt;J.W. Campbell&lt;/author&gt;&lt;author&gt;K.L. Carder&lt;/author&gt;&lt;author&gt;D.K. Clark&lt;/author&gt;&lt;author&gt;R.H. Evans&lt;/author&gt;&lt;author&gt;F.E. Hoge&lt;/author&gt;&lt;author&gt;H.R. Gordon&lt;/author&gt;&lt;author&gt;W.M. Balch&lt;/author&gt;&lt;author&gt;R. Letelier&lt;/author&gt;&lt;author&gt;P.J. Minnett.&lt;/author&gt;&lt;/authors&gt;&lt;/contributors&gt;&lt;titles&gt;&lt;title&gt;An Overview of MODIS Capabilities for Ocean Science Observations.&lt;/title&gt;&lt;secondary-title&gt;IEEE Transactions on Geoscience and Remote Sensing&lt;/secondary-title&gt;&lt;/titles&gt;&lt;periodical&gt;&lt;full-title&gt;IEEE Transactions on Geoscience and Remote Sensing&lt;/full-title&gt;&lt;/periodical&gt;&lt;pages&gt;1250-1265&lt;/pages&gt;&lt;volume&gt;36&lt;/volume&gt;&lt;dates&gt;&lt;year&gt;1998&lt;/year&gt;&lt;/dates&gt;&lt;urls&gt;&lt;/urls&gt;&lt;/record&gt;&lt;/Cite&gt;&lt;/EndNote&gt;</w:instrText>
      </w:r>
      <w:r>
        <w:fldChar w:fldCharType="separate"/>
      </w:r>
      <w:bookmarkStart w:id="35" w:name="__Fieldmark__793_1419489525"/>
      <w:r>
        <w:rPr/>
        <w:t>(Esaias et al., 1998)</w:t>
      </w:r>
      <w:r>
        <w:rPr/>
      </w:r>
      <w:r>
        <w:fldChar w:fldCharType="end"/>
      </w:r>
      <w:hyperlink w:anchor="_ENREF_20">
        <w:bookmarkEnd w:id="35"/>
        <w:r>
          <w:rPr/>
          <w:t xml:space="preserve">; </w:t>
        </w:r>
      </w:hyperlink>
      <w:r>
        <w:fldChar w:fldCharType="begin"/>
      </w:r>
      <w:r>
        <w:instrText>ADDIN EN.CITE &lt;EndNote&gt;&lt;Cite&gt;&lt;Author&gt;Justice&lt;/Author&gt;&lt;Year&gt;2011&lt;/Year&gt;&lt;RecNum&gt;4576&lt;/RecNum&gt;&lt;DisplayText&gt;(Justice et al., 2011)&lt;/DisplayText&gt;&lt;record&gt;&lt;rec-number&gt;4576&lt;/rec-number&gt;&lt;foreign-keys&gt;&lt;key app="EN" db-id="5apr590ftef55zea20spppw6srsvdvdazzer" timestamp="1479265451"&gt;4576&lt;/key&gt;&lt;/foreign-keys&gt;&lt;ref-type name="Book Section"&gt;5&lt;/ref-type&gt;&lt;contributors&gt;&lt;authors&gt;&lt;author&gt;Justice, Christopher O.&lt;/author&gt;&lt;author&gt;Vermote, Eric&lt;/author&gt;&lt;author&gt;Privette, Jeff&lt;/author&gt;&lt;author&gt;Sei, Alain&lt;/author&gt;&lt;/authors&gt;&lt;secondary-authors&gt;&lt;author&gt;Ramachandran, Bhaskar&lt;/author&gt;&lt;author&gt;Justice, Christopher O.&lt;/author&gt;&lt;author&gt;Abrams, Michael J.&lt;/author&gt;&lt;/secondary-authors&gt;&lt;/contributors&gt;&lt;titles&gt;&lt;title&gt;The Evolution of U.S. Moderate Resolution Optical Land Remote Sensing from AVHRR to VIIRS&lt;/title&gt;&lt;secondary-title&gt;Land Remote Sensing and Global Environmental Change: NASA&amp;apos;s Earth Observing System and the Science of ASTER and MODIS&lt;/secondary-title&gt;&lt;/titles&gt;&lt;pages&gt;781-806&lt;/pages&gt;&lt;dates&gt;&lt;year&gt;2011&lt;/year&gt;&lt;/dates&gt;&lt;pub-location&gt;New York, NY&lt;/pub-location&gt;&lt;publisher&gt;Springer New York&lt;/publisher&gt;&lt;isbn&gt;978-1-4419-6749-7&lt;/isbn&gt;&lt;label&gt;Justice2011&lt;/label&gt;&lt;urls&gt;&lt;related-urls&gt;&lt;url&gt;http://dx.doi.org/10.1007/978-1-4419-6749-7_34&lt;/url&gt;&lt;/related-urls&gt;&lt;/urls&gt;&lt;electronic-resource-num&gt;10.1007/978-1-4419-6749-7_34&lt;/electronic-resource-num&gt;&lt;/record&gt;&lt;/Cite&gt;&lt;/EndNote&gt;</w:instrText>
      </w:r>
      <w:r>
        <w:fldChar w:fldCharType="separate"/>
      </w:r>
      <w:bookmarkStart w:id="36" w:name="__Fieldmark__803_1419489525"/>
      <w:r>
        <w:rPr/>
        <w:t>(Justice et al., 2011)</w:t>
      </w:r>
      <w:r>
        <w:rPr/>
      </w:r>
      <w:r>
        <w:fldChar w:fldCharType="end"/>
      </w:r>
      <w:hyperlink w:anchor="_ENREF_30">
        <w:bookmarkEnd w:id="36"/>
        <w:r>
          <w:rPr/>
          <w:t xml:space="preserve">). The VIIRS design was thus able to </w:t>
        </w:r>
      </w:hyperlink>
      <w:del w:id="39" w:author="Guillermo" w:date="2017-07-09T17:09:00Z">
        <w:r>
          <w:rPr/>
          <w:delText xml:space="preserve">incorporate </w:delText>
        </w:r>
      </w:del>
      <w:ins w:id="40" w:author="Guillermo" w:date="2017-07-09T17:09:00Z">
        <w:r>
          <w:rPr/>
          <w:t xml:space="preserve">include </w:t>
        </w:r>
      </w:ins>
      <w:r>
        <w:rPr/>
        <w:t xml:space="preserve">the best aspects of </w:t>
      </w:r>
      <w:ins w:id="41" w:author="Guillermo" w:date="2017-07-09T17:08:00Z">
        <w:r>
          <w:rPr/>
          <w:t>al</w:t>
        </w:r>
      </w:ins>
      <w:ins w:id="42" w:author="Guillermo" w:date="2017-07-09T17:09:00Z">
        <w:r>
          <w:rPr/>
          <w:t>l</w:t>
        </w:r>
      </w:ins>
      <w:ins w:id="43" w:author="Guillermo" w:date="2017-07-09T17:08:00Z">
        <w:r>
          <w:rPr/>
          <w:t xml:space="preserve">? </w:t>
        </w:r>
      </w:ins>
      <w:r>
        <w:rPr/>
        <w:t xml:space="preserve">heritage instruments, thereby reducing risk, while simultaneously incorporating recent technological developments. </w:t>
      </w:r>
    </w:p>
    <w:p>
      <w:pPr>
        <w:pStyle w:val="Normal"/>
        <w:spacing w:lineRule="auto" w:line="480"/>
        <w:rPr/>
      </w:pPr>
      <w:r>
        <w:rPr/>
        <w:t>VIIRS includes the following heritage components:</w:t>
      </w:r>
    </w:p>
    <w:p>
      <w:pPr>
        <w:pStyle w:val="Normal"/>
        <w:numPr>
          <w:ilvl w:val="0"/>
          <w:numId w:val="4"/>
        </w:numPr>
        <w:spacing w:lineRule="auto" w:line="480"/>
        <w:rPr/>
      </w:pPr>
      <w:r>
        <w:rPr/>
        <w:t>The SeaWiFs foreoptics</w:t>
      </w:r>
      <w:ins w:id="44" w:author="Guillermo" w:date="2017-07-09T17:09:00Z">
        <w:r>
          <w:rPr/>
          <w:t>,</w:t>
        </w:r>
      </w:ins>
      <w:r>
        <w:rPr/>
        <w:t xml:space="preserve"> comprising a rotating telescope whereby the angle of incidence on the primary scan mirror is constant across the entire scan. This design avoids the complication of wavelength-dependent varying reflectivity inherent in the design of the paddle-wheel scan mirror of MODIS, which presented issues with quantitative radiometry in the first year of the Terra mission (</w:t>
      </w:r>
      <w:r>
        <w:fldChar w:fldCharType="begin"/>
      </w:r>
      <w:r>
        <w:instrText>ADDIN EN.CITE &lt;EndNote&gt;&lt;Cite&gt;&lt;Author&gt;Xiong&lt;/Author&gt;&lt;Year&gt;2004&lt;/Year&gt;&lt;RecNum&gt;2718&lt;/RecNum&gt;&lt;DisplayText&gt;(Xiong et al., 2004)&lt;/DisplayText&gt;&lt;record&gt;&lt;rec-number&gt;2718&lt;/rec-number&gt;&lt;foreign-keys&gt;&lt;key app="EN" db-id="5apr590ftef55zea20spppw6srsvdvdazzer" timestamp="1419378188"&gt;2718&lt;/key&gt;&lt;key app="ENWeb" db-id=""&gt;0&lt;/key&gt;&lt;/foreign-keys&gt;&lt;ref-type name="Conference Proceedings"&gt;10&lt;/ref-type&gt;&lt;contributors&gt;&lt;authors&gt;&lt;author&gt;Xiong, Xiaoxiong&lt;/author&gt;&lt;author&gt;Salomonson, Vincent V.&lt;/author&gt;&lt;author&gt;Chiang, Kwo-Fu&lt;/author&gt;&lt;author&gt;Wu, Aisheng&lt;/author&gt;&lt;author&gt;Guenther, Bruce W.&lt;/author&gt;&lt;author&gt;Barnes, William&lt;/author&gt;&lt;/authors&gt;&lt;secondary-authors&gt;&lt;author&gt;Tsay, S.C.&lt;/author&gt;&lt;author&gt;Yokota, T.&lt;/author&gt;&lt;author&gt;Ahn, M.-H.&lt;/author&gt;&lt;/secondary-authors&gt;&lt;/contributors&gt;&lt;titles&gt;&lt;title&gt;On-orbit characterization of RVS for MODIS thermal emissive bands&lt;/title&gt;&lt;secondary-title&gt;Passive Optical Remote Sensing of the Atmosphere and Clouds IV&lt;/secondary-title&gt;&lt;/titles&gt;&lt;pages&gt;210-218&lt;/pages&gt;&lt;volume&gt;Proc. of SPIE Vol 5652&lt;/volume&gt;&lt;dates&gt;&lt;year&gt;2004&lt;/year&gt;&lt;/dates&gt;&lt;publisher&gt;SPIE&lt;/publisher&gt;&lt;work-type&gt;doi: 10.1117/12.578344&lt;/work-type&gt;&lt;urls&gt;&lt;related-urls&gt;&lt;url&gt;&lt;style face="underline" font="default" size="100%"&gt;http://dx.doi.org/10.1117/12.578344&lt;/style&gt;&lt;/url&gt;&lt;/related-urls&gt;&lt;/urls&gt;&lt;/record&gt;&lt;/Cite&gt;&lt;/EndNote&gt;</w:instrText>
      </w:r>
      <w:r>
        <w:fldChar w:fldCharType="separate"/>
      </w:r>
      <w:bookmarkStart w:id="37" w:name="__Fieldmark__843_1419489525"/>
      <w:r>
        <w:rPr/>
        <w:t>(Xiong et al., 2004)</w:t>
      </w:r>
      <w:r>
        <w:rPr/>
      </w:r>
      <w:r>
        <w:fldChar w:fldCharType="end"/>
      </w:r>
      <w:hyperlink w:anchor="_ENREF_76">
        <w:bookmarkEnd w:id="37"/>
        <w:r>
          <w:rPr/>
          <w:t xml:space="preserve">; </w:t>
        </w:r>
      </w:hyperlink>
      <w:r>
        <w:fldChar w:fldCharType="begin"/>
      </w:r>
      <w:r>
        <w:instrText>ADDIN EN.CITE &lt;EndNote&gt;&lt;Cite&gt;&lt;Author&gt;Kilpatrick&lt;/Author&gt;&lt;Year&gt;2015&lt;/Year&gt;&lt;RecNum&gt;4015&lt;/RecNum&gt;&lt;DisplayText&gt;(Kilpatrick et al., 2015)&lt;/DisplayText&gt;&lt;record&gt;&lt;rec-number&gt;4015&lt;/rec-number&gt;&lt;foreign-keys&gt;&lt;key app="EN" db-id="5apr590ftef55zea20spppw6srsvdvdazzer" timestamp="1432891590"&gt;4015&lt;/key&gt;&lt;key app="ENWeb" db-id=""&gt;0&lt;/key&gt;&lt;/foreign-keys&gt;&lt;ref-type name="Journal Article"&gt;17&lt;/ref-type&gt;&lt;contributors&gt;&lt;authors&gt;&lt;author&gt;Kilpatrick, K. A.&lt;/author&gt;&lt;author&gt;Podestá, G.&lt;/author&gt;&lt;author&gt;Walsh, S.&lt;/author&gt;&lt;author&gt;Williams, E.&lt;/author&gt;&lt;author&gt;Halliwell, V.&lt;/author&gt;&lt;author&gt;Szczodrak, M.&lt;/author&gt;&lt;author&gt;Brown, O. B.&lt;/author&gt;&lt;author&gt;Minnett, P. J.&lt;/author&gt;&lt;author&gt;Evans, R.&lt;/author&gt;&lt;/authors&gt;&lt;/contributors&gt;&lt;titles&gt;&lt;title&gt;A decade of sea surface temperature from MODIS&lt;/title&gt;&lt;secondary-title&gt;Remote Sensing of Environment&lt;/secondary-title&gt;&lt;/titles&gt;&lt;periodical&gt;&lt;full-title&gt;Remote Sensing of Environment&lt;/full-title&gt;&lt;/periodical&gt;&lt;pages&gt;27-41&lt;/pages&gt;&lt;volume&gt;165&lt;/volume&gt;&lt;number&gt;0&lt;/number&gt;&lt;keywords&gt;&lt;keyword&gt;MODIS&lt;/keyword&gt;&lt;keyword&gt;Sea surface temperature&lt;/keyword&gt;&lt;keyword&gt;Validation&lt;/keyword&gt;&lt;keyword&gt;Calibration&lt;/keyword&gt;&lt;/keywords&gt;&lt;dates&gt;&lt;year&gt;2015&lt;/year&gt;&lt;pub-dates&gt;&lt;date&gt;8//&lt;/date&gt;&lt;/pub-dates&gt;&lt;/dates&gt;&lt;isbn&gt;0034-4257&lt;/isbn&gt;&lt;urls&gt;&lt;related-urls&gt;&lt;url&gt;http://www.sciencedirect.com/science/article/pii/S0034425715001650&lt;/url&gt;&lt;/related-urls&gt;&lt;/urls&gt;&lt;electronic-resource-num&gt;http://dx.doi.org/10.1016/j.rse.2015.04.023&lt;/electronic-resource-num&gt;&lt;/record&gt;&lt;/Cite&gt;&lt;/EndNote&gt;</w:instrText>
      </w:r>
      <w:r>
        <w:fldChar w:fldCharType="separate"/>
      </w:r>
      <w:bookmarkStart w:id="38" w:name="__Fieldmark__853_1419489525"/>
      <w:r>
        <w:rPr/>
        <w:t>(Kilpatrick et al., 2015)</w:t>
      </w:r>
      <w:r>
        <w:rPr/>
      </w:r>
      <w:r>
        <w:fldChar w:fldCharType="end"/>
      </w:r>
      <w:hyperlink w:anchor="_ENREF_31">
        <w:bookmarkEnd w:id="38"/>
        <w:r>
          <w:rPr/>
          <w:t>)</w:t>
        </w:r>
      </w:hyperlink>
    </w:p>
    <w:p>
      <w:pPr>
        <w:pStyle w:val="Normal"/>
        <w:numPr>
          <w:ilvl w:val="0"/>
          <w:numId w:val="4"/>
        </w:numPr>
        <w:spacing w:lineRule="auto" w:line="480"/>
        <w:rPr/>
      </w:pPr>
      <w:r>
        <w:rPr/>
        <w:t xml:space="preserve">Multiple detectors for each spectral bands </w:t>
      </w:r>
      <w:commentRangeStart w:id="12"/>
      <w:r>
        <w:rPr/>
        <w:t>were adopted</w:t>
      </w:r>
      <w:r>
        <w:rPr/>
      </w:r>
      <w:commentRangeEnd w:id="12"/>
      <w:r>
        <w:commentReference w:id="12"/>
      </w:r>
      <w:r>
        <w:rPr/>
        <w:t xml:space="preserve"> from MODIS, which has 10 detectors per infrared band, and have a 1km</w:t>
      </w:r>
      <w:r>
        <w:rPr>
          <w:vertAlign w:val="superscript"/>
        </w:rPr>
        <w:t>2</w:t>
      </w:r>
      <w:r>
        <w:rPr/>
        <w:t xml:space="preserve"> surface field of view at nadir </w:t>
      </w:r>
      <w:r>
        <w:rPr>
          <w:shd w:fill="FFFFFF" w:val="clear"/>
        </w:rPr>
        <w:t>(</w:t>
      </w:r>
      <w:r>
        <w:fldChar w:fldCharType="begin"/>
      </w:r>
      <w:r>
        <w:instrText>ADDIN EN.CITE &lt;EndNote&gt;&lt;Cite&gt;&lt;Author&gt;Wolfe&lt;/Author&gt;&lt;Year&gt;2002&lt;/Year&gt;&lt;RecNum&gt;674&lt;/RecNum&gt;&lt;DisplayText&gt;(Wolfe et al., 2002)&lt;/DisplayText&gt;&lt;record&gt;&lt;rec-number&gt;674&lt;/rec-number&gt;&lt;foreign-keys&gt;&lt;key app="EN" db-id="5apr590ftef55zea20spppw6srsvdvdazzer" timestamp="1419378188"&gt;674&lt;/key&gt;&lt;key app="ENWeb" db-id=""&gt;0&lt;/key&gt;&lt;/foreign-keys&gt;&lt;ref-type name="Journal Article"&gt;17&lt;/ref-type&gt;&lt;contributors&gt;&lt;authors&gt;&lt;author&gt;Wolfe, Robert E.&lt;/author&gt;&lt;author&gt;Nishihama, Masahiro&lt;/author&gt;&lt;author&gt;Fleig, Albert J.&lt;/author&gt;&lt;author&gt;Kuyper, James A.&lt;/author&gt;&lt;author&gt;Roy, David P.&lt;/author&gt;&lt;author&gt;Storey, James C.&lt;/author&gt;&lt;author&gt;Patt, Fred S.&lt;/author&gt;&lt;/authors&gt;&lt;/contributors&gt;&lt;titles&gt;&lt;title&gt;Achieving sub-pixel geolocation accuracy in support of MODIS land science&lt;/title&gt;&lt;secondary-title&gt;Remote Sensing of Environment&lt;/secondary-title&gt;&lt;/titles&gt;&lt;periodical&gt;&lt;full-title&gt;Remote Sensing of Environment&lt;/full-title&gt;&lt;/periodical&gt;&lt;pages&gt;31-49&lt;/pages&gt;&lt;volume&gt;83&lt;/volume&gt;&lt;number&gt;1-2&lt;/number&gt;&lt;dates&gt;&lt;year&gt;2002&lt;/year&gt;&lt;pub-dates&gt;&lt;date&gt;2002/11&lt;/date&gt;&lt;/pub-dates&gt;&lt;/dates&gt;&lt;urls&gt;&lt;related-urls&gt;&lt;url&gt;http://www.sciencedirect.com/science/article/B6V6V-4700BJP-3/1/20a2096fa9d015254cbb10dbce3a1e1a&lt;/url&gt;&lt;/related-urls&gt;&lt;/urls&gt;&lt;/record&gt;&lt;/Cite&gt;&lt;/EndNote&gt;</w:instrText>
      </w:r>
      <w:r>
        <w:fldChar w:fldCharType="separate"/>
      </w:r>
      <w:bookmarkStart w:id="39" w:name="__Fieldmark__882_1419489525"/>
      <w:r>
        <w:rPr>
          <w:shd w:fill="FFFFFF" w:val="clear"/>
        </w:rPr>
        <w:t>(Wolfe et al., 2002)</w:t>
      </w:r>
      <w:r>
        <w:rPr>
          <w:shd w:fill="FFFFFF" w:val="clear"/>
        </w:rPr>
      </w:r>
      <w:r>
        <w:fldChar w:fldCharType="end"/>
      </w:r>
      <w:hyperlink w:anchor="_ENREF_70">
        <w:bookmarkEnd w:id="39"/>
        <w:r>
          <w:rPr>
            <w:shd w:fill="FFFFFF" w:val="clear"/>
          </w:rPr>
          <w:t xml:space="preserve">). </w:t>
        </w:r>
      </w:hyperlink>
      <w:r>
        <w:rPr/>
        <w:t>VIIRS has 16 detectors for each band, with a 0.75 x 0.75 km</w:t>
      </w:r>
      <w:r>
        <w:rPr>
          <w:vertAlign w:val="superscript"/>
        </w:rPr>
        <w:t>2</w:t>
      </w:r>
      <w:r>
        <w:rPr/>
        <w:t xml:space="preserve"> resolution at nadir (</w:t>
      </w:r>
      <w:r>
        <w:fldChar w:fldCharType="begin"/>
      </w:r>
      <w:r>
        <w:instrText>ADDIN EN.CITE &lt;EndNote&gt;&lt;Cite&gt;&lt;Author&gt;Wolfe&lt;/Author&gt;&lt;Year&gt;2013&lt;/Year&gt;&lt;RecNum&gt;2802&lt;/RecNum&gt;&lt;DisplayText&gt;(Wolfe et al., 2013)&lt;/DisplayText&gt;&lt;record&gt;&lt;rec-number&gt;2802&lt;/rec-number&gt;&lt;foreign-keys&gt;&lt;key app="EN" db-id="5apr590ftef55zea20spppw6srsvdvdazzer" timestamp="1419378188"&gt;2802&lt;/key&gt;&lt;key app="ENWeb" db-id=""&gt;0&lt;/key&gt;&lt;/foreign-keys&gt;&lt;ref-type name="Journal Article"&gt;17&lt;/ref-type&gt;&lt;contributors&gt;&lt;authors&gt;&lt;author&gt;Wolfe, Robert E.&lt;/author&gt;&lt;author&gt;Lin, Guoqing&lt;/author&gt;&lt;author&gt;Nishihama, Masahiro&lt;/author&gt;&lt;author&gt;Tewari, Krishna P.&lt;/author&gt;&lt;author&gt;Tilton, James C.&lt;/author&gt;&lt;author&gt;Isaacman, Alice R.&lt;/author&gt;&lt;/authors&gt;&lt;/contributors&gt;&lt;titles&gt;&lt;title&gt;Suomi NPP VIIRS prelaunch and on-orbit geometric calibration and characterization&lt;/title&gt;&lt;secondary-title&gt;Journal of Geophysical Research: Atmospheres&lt;/secondary-title&gt;&lt;/titles&gt;&lt;periodical&gt;&lt;full-title&gt;Journal of Geophysical Research: Atmospheres&lt;/full-title&gt;&lt;/periodical&gt;&lt;pages&gt;2013JD020508&lt;/pages&gt;&lt;volume&gt;118&lt;/volume&gt;&lt;number&gt;20&lt;/number&gt;&lt;keywords&gt;&lt;keyword&gt;geolocation&lt;/keyword&gt;&lt;keyword&gt;pointing&lt;/keyword&gt;&lt;keyword&gt;Control Point Matching&lt;/keyword&gt;&lt;keyword&gt;Spatial Response&lt;/keyword&gt;&lt;keyword&gt;Band-to-band co-registration&lt;/keyword&gt;&lt;keyword&gt;VIIRS&lt;/keyword&gt;&lt;keyword&gt;0478 Pollution: urban, regional and global&lt;/keyword&gt;&lt;keyword&gt;1926 Geospatial&lt;/keyword&gt;&lt;/keywords&gt;&lt;dates&gt;&lt;year&gt;2013&lt;/year&gt;&lt;/dates&gt;&lt;isbn&gt;2169-8996&lt;/isbn&gt;&lt;urls&gt;&lt;related-urls&gt;&lt;url&gt;http://dx.doi.org/10.1002/jgrd.50873&lt;/url&gt;&lt;/related-urls&gt;&lt;/urls&gt;&lt;electronic-resource-num&gt;10.1002/jgrd.50873&lt;/electronic-resource-num&gt;&lt;/record&gt;&lt;/Cite&gt;&lt;/EndNote&gt;</w:instrText>
      </w:r>
      <w:r>
        <w:fldChar w:fldCharType="separate"/>
      </w:r>
      <w:bookmarkStart w:id="40" w:name="__Fieldmark__906_1419489525"/>
      <w:r>
        <w:rPr/>
        <w:t>(Wolfe et al., 2013)</w:t>
      </w:r>
      <w:r>
        <w:rPr/>
      </w:r>
      <w:r>
        <w:fldChar w:fldCharType="end"/>
      </w:r>
      <w:hyperlink w:anchor="_ENREF_69">
        <w:bookmarkEnd w:id="40"/>
        <w:r>
          <w:rPr/>
          <w:t>).</w:t>
        </w:r>
      </w:hyperlink>
    </w:p>
    <w:p>
      <w:pPr>
        <w:pStyle w:val="Normal"/>
        <w:numPr>
          <w:ilvl w:val="0"/>
          <w:numId w:val="4"/>
        </w:numPr>
        <w:spacing w:lineRule="auto" w:line="480"/>
        <w:rPr/>
      </w:pPr>
      <w:r>
        <w:rPr/>
        <w:t xml:space="preserve">To retain image integrity across the swath, a plane mirror between the rotating telescope and the aft optics has to rotate at half the rate of the telescope. This component, called the “Half Angle Mirror” </w:t>
      </w:r>
      <w:del w:id="45" w:author="Guillermo" w:date="2017-07-09T17:11:00Z">
        <w:r>
          <w:rPr/>
          <w:delText xml:space="preserve">is </w:delText>
        </w:r>
      </w:del>
      <w:ins w:id="46" w:author="Guillermo" w:date="2017-07-09T17:11:00Z">
        <w:r>
          <w:rPr/>
          <w:t xml:space="preserve">was </w:t>
        </w:r>
      </w:ins>
      <w:r>
        <w:rPr/>
        <w:t>taken from the SeaWiFs design and is double sided.</w:t>
      </w:r>
    </w:p>
    <w:p>
      <w:pPr>
        <w:pStyle w:val="Normal"/>
        <w:numPr>
          <w:ilvl w:val="0"/>
          <w:numId w:val="4"/>
        </w:numPr>
        <w:spacing w:lineRule="auto" w:line="480"/>
        <w:rPr/>
      </w:pPr>
      <w:r>
        <w:rPr/>
        <w:t xml:space="preserve">The radiometric calibration of the VIIRS channels follows the same approach and components as MODIS. The calibration relies </w:t>
      </w:r>
      <w:ins w:id="47" w:author="Guillermo" w:date="2017-07-09T17:11:00Z">
        <w:r>
          <w:rPr/>
          <w:t xml:space="preserve">on </w:t>
        </w:r>
      </w:ins>
      <w:r>
        <w:rPr/>
        <w:t xml:space="preserve">measurements of (a) cold space in the direction away from the </w:t>
      </w:r>
      <w:ins w:id="48" w:author="Guillermo" w:date="2017-07-09T17:12:00Z">
        <w:r>
          <w:rPr/>
          <w:t>S</w:t>
        </w:r>
      </w:ins>
      <w:del w:id="49" w:author="Guillermo" w:date="2017-07-09T17:12:00Z">
        <w:r>
          <w:rPr/>
          <w:delText>s</w:delText>
        </w:r>
      </w:del>
      <w:r>
        <w:rPr/>
        <w:t>un</w:t>
      </w:r>
      <w:ins w:id="50" w:author="Guillermo" w:date="2017-07-09T17:12:00Z">
        <w:r>
          <w:rPr/>
          <w:t>,</w:t>
        </w:r>
      </w:ins>
      <w:r>
        <w:rPr/>
        <w:t xml:space="preserve"> and (b) the emission from a well-characterized internal blackbody target, whose temperature is measured by several embedded thermometers (</w:t>
      </w:r>
      <w:r>
        <w:fldChar w:fldCharType="begin"/>
      </w:r>
      <w:r>
        <w:instrText>ADDIN EN.CITE &lt;EndNote&gt;&lt;Cite&gt;&lt;Author&gt;Xiong&lt;/Author&gt;&lt;Year&gt;2012&lt;/Year&gt;&lt;RecNum&gt;2691&lt;/RecNum&gt;&lt;DisplayText&gt;(Xiong et al., 2012)&lt;/DisplayText&gt;&lt;record&gt;&lt;rec-number&gt;2691&lt;/rec-number&gt;&lt;foreign-keys&gt;&lt;key app="EN" db-id="5apr590ftef55zea20spppw6srsvdvdazzer" timestamp="1419378188"&gt;2691&lt;/key&gt;&lt;key app="ENWeb" db-id=""&gt;0&lt;/key&gt;&lt;/foreign-keys&gt;&lt;ref-type name="Conference Proceedings"&gt;10&lt;/ref-type&gt;&lt;contributors&gt;&lt;authors&gt;&lt;author&gt;Xiong, Xiaoxiong&lt;/author&gt;&lt;author&gt;Butler, Jim&lt;/author&gt;&lt;author&gt;Wu, Aisheng&lt;/author&gt;&lt;author&gt;Chiang, Kwofu V.&lt;/author&gt;&lt;author&gt;Efremova, Boryana&lt;/author&gt;&lt;author&gt;Madhavan, Sriharsha&lt;/author&gt;&lt;author&gt;McIntire, Jeff&lt;/author&gt;&lt;author&gt;Oudrari, Hassan&lt;/author&gt;&lt;/authors&gt;&lt;secondary-authors&gt;&lt;author&gt;Roland Meynart&lt;/author&gt;&lt;author&gt;Steven P. Neeck&lt;/author&gt;&lt;author&gt;Haruhisa Shimoda&lt;/author&gt;&lt;/secondary-authors&gt;&lt;/contributors&gt;&lt;titles&gt;&lt;title&gt;Comparison of MODIS and VIIRS onboard blackbody performance&lt;/title&gt;&lt;secondary-title&gt;Proc. SPIE 8533, Sensors, Systems, and Next-Generation Satellites XVI, 853318 &lt;/secondary-title&gt;&lt;/titles&gt;&lt;volume&gt;8533&lt;/volume&gt;&lt;dates&gt;&lt;year&gt;2012&lt;/year&gt;&lt;/dates&gt;&lt;urls&gt;&lt;related-urls&gt;&lt;url&gt;http://dx.doi.org/10.1117/12.977560&lt;/url&gt;&lt;/related-urls&gt;&lt;/urls&gt;&lt;electronic-resource-num&gt;10.1117/12.977560&lt;/electronic-resource-num&gt;&lt;/record&gt;&lt;/Cite&gt;&lt;/EndNote&gt;</w:instrText>
      </w:r>
      <w:r>
        <w:fldChar w:fldCharType="separate"/>
      </w:r>
      <w:bookmarkStart w:id="41" w:name="__Fieldmark__941_1419489525"/>
      <w:r>
        <w:rPr/>
        <w:t>(Xiong et al., 2012)</w:t>
      </w:r>
      <w:r>
        <w:rPr/>
      </w:r>
      <w:r>
        <w:fldChar w:fldCharType="end"/>
      </w:r>
      <w:hyperlink w:anchor="_ENREF_74">
        <w:bookmarkEnd w:id="41"/>
        <w:r>
          <w:rPr/>
          <w:t>).</w:t>
        </w:r>
      </w:hyperlink>
    </w:p>
    <w:p>
      <w:pPr>
        <w:pStyle w:val="Normal"/>
        <w:numPr>
          <w:ilvl w:val="0"/>
          <w:numId w:val="4"/>
        </w:numPr>
        <w:spacing w:lineRule="auto" w:line="480"/>
        <w:rPr/>
      </w:pPr>
      <w:r>
        <w:rPr/>
        <w:t>The spectral characteristics of the infrared bands are constrained by the atmospheric transmission</w:t>
      </w:r>
      <w:ins w:id="51" w:author="Guillermo" w:date="2017-07-09T17:13:00Z">
        <w:r>
          <w:rPr/>
          <w:t>:</w:t>
        </w:r>
      </w:ins>
      <w:r>
        <w:rPr/>
        <w:t xml:space="preserve"> </w:t>
      </w:r>
      <w:del w:id="52" w:author="Guillermo" w:date="2017-07-09T17:13:00Z">
        <w:r>
          <w:rPr/>
          <w:delText xml:space="preserve">as the </w:delText>
        </w:r>
      </w:del>
      <w:ins w:id="53" w:author="Guillermo" w:date="2017-07-09T17:13:00Z">
        <w:r>
          <w:rPr/>
          <w:t xml:space="preserve">an </w:t>
        </w:r>
      </w:ins>
      <w:r>
        <w:rPr/>
        <w:t xml:space="preserve">SST retrieval requires the sensed signal to have a useful component originating at the surface, even though it is modified by the intervening atmosphere. As with the heritage instruments, the VIIRS bands used for SST retrieval are </w:t>
      </w:r>
      <w:ins w:id="54" w:author="Guillermo" w:date="2017-07-09T17:13:00Z">
        <w:r>
          <w:rPr/>
          <w:t xml:space="preserve">placed </w:t>
        </w:r>
      </w:ins>
      <w:r>
        <w:rPr/>
        <w:t>in two atmospheric transmission “windows” in the mid-infrared (3.5 μm &lt; λ &lt; 4.1</w:t>
      </w:r>
      <w:ins w:id="55" w:author="Guillermo" w:date="2017-07-09T17:14:00Z">
        <w:r>
          <w:rPr/>
          <w:t> </w:t>
        </w:r>
      </w:ins>
      <w:del w:id="56" w:author="Guillermo" w:date="2017-07-09T17:13:00Z">
        <w:r>
          <w:rPr/>
          <w:delText xml:space="preserve"> </w:delText>
        </w:r>
      </w:del>
      <w:r>
        <w:rPr/>
        <w:t>μm) and in the thermal infrared (10</w:t>
      </w:r>
      <w:ins w:id="57" w:author="Guillermo" w:date="2017-07-09T17:14:00Z">
        <w:r>
          <w:rPr/>
          <w:t> </w:t>
        </w:r>
      </w:ins>
      <w:del w:id="58" w:author="Guillermo" w:date="2017-07-09T17:14:00Z">
        <w:r>
          <w:rPr/>
          <w:delText xml:space="preserve"> </w:delText>
        </w:r>
      </w:del>
      <w:r>
        <w:rPr/>
        <w:t>μm &lt; λ &lt; 13</w:t>
      </w:r>
      <w:ins w:id="59" w:author="Guillermo" w:date="2017-07-09T17:14:00Z">
        <w:r>
          <w:rPr/>
          <w:t> </w:t>
        </w:r>
      </w:ins>
      <w:del w:id="60" w:author="Guillermo" w:date="2017-07-09T17:14:00Z">
        <w:r>
          <w:rPr/>
          <w:delText xml:space="preserve"> </w:delText>
        </w:r>
      </w:del>
      <w:r>
        <w:rPr/>
        <w:t xml:space="preserve">μm). The VIIRS bandwidths, being about 1μm, are more comparable to those of </w:t>
      </w:r>
      <w:ins w:id="61" w:author="Guillermo" w:date="2017-07-09T17:14:00Z">
        <w:r>
          <w:rPr/>
          <w:t xml:space="preserve">the </w:t>
        </w:r>
      </w:ins>
      <w:r>
        <w:rPr/>
        <w:t>AVHRR, and are about twice as wide as the corresponding MODIS bands (Table 1). The specified Noise Equivalent Temperature Differences (NEδT)  have been exceeded on orbit for both MODISs on Terra and Aqua (</w:t>
      </w:r>
      <w:r>
        <w:fldChar w:fldCharType="begin"/>
      </w:r>
      <w:r>
        <w:instrText>ADDIN EN.CITE &lt;EndNote&gt;&lt;Cite&gt;&lt;Author&gt;Xiong&lt;/Author&gt;&lt;Year&gt;2009&lt;/Year&gt;&lt;RecNum&gt;2772&lt;/RecNum&gt;&lt;DisplayText&gt;(Xiong et al., 2009)&lt;/DisplayText&gt;&lt;record&gt;&lt;rec-number&gt;2772&lt;/rec-number&gt;&lt;foreign-keys&gt;&lt;key app="EN" db-id="5apr590ftef55zea20spppw6srsvdvdazzer" timestamp="1419378188"&gt;2772&lt;/key&gt;&lt;key app="ENWeb" db-id=""&gt;0&lt;/key&gt;&lt;/foreign-keys&gt;&lt;ref-type name="Journal Article"&gt;17&lt;/ref-type&gt;&lt;contributors&gt;&lt;authors&gt;&lt;author&gt;Xiong, Xiaoxiong&lt;/author&gt;&lt;author&gt;Wenny, Brian N.&lt;/author&gt;&lt;author&gt;Barnes, William L.&lt;/author&gt;&lt;/authors&gt;&lt;/contributors&gt;&lt;titles&gt;&lt;title&gt;Overview of NASA Earth Observing Systems Terra and Aqua moderate resolution imaging spectroradiometer instrument calibration algorithms and on-orbit performance&lt;/title&gt;&lt;secondary-title&gt;Journal of Applied Remote Sensing&lt;/secondary-title&gt;&lt;alt-title&gt;APPRES&lt;/alt-title&gt;&lt;/titles&gt;&lt;periodical&gt;&lt;full-title&gt;Journal of Applied Remote Sensing&lt;/full-title&gt;&lt;abbr-1&gt;APPRES&lt;/abbr-1&gt;&lt;/periodical&gt;&lt;alt-periodical&gt;&lt;full-title&gt;Journal of Applied Remote Sensing&lt;/full-title&gt;&lt;abbr-1&gt;APPRES&lt;/abbr-1&gt;&lt;/alt-periodical&gt;&lt;pages&gt;032501-032501-25&lt;/pages&gt;&lt;volume&gt;3&lt;/volume&gt;&lt;number&gt;1&lt;/number&gt;&lt;dates&gt;&lt;year&gt;2009&lt;/year&gt;&lt;/dates&gt;&lt;isbn&gt;1931-3195&lt;/isbn&gt;&lt;urls&gt;&lt;related-urls&gt;&lt;url&gt;http://dx.doi.org/10.1117/1.3180864&lt;/url&gt;&lt;/related-urls&gt;&lt;/urls&gt;&lt;electronic-resource-num&gt;10.1117/1.3180864&lt;/electronic-resource-num&gt;&lt;/record&gt;&lt;/Cite&gt;&lt;/EndNote&gt;</w:instrText>
      </w:r>
      <w:r>
        <w:fldChar w:fldCharType="separate"/>
      </w:r>
      <w:bookmarkStart w:id="42" w:name="__Fieldmark__980_1419489525"/>
      <w:r>
        <w:rPr/>
        <w:t>(Xiong et al., 2009)</w:t>
      </w:r>
      <w:r>
        <w:rPr/>
      </w:r>
      <w:r>
        <w:fldChar w:fldCharType="end"/>
      </w:r>
      <w:hyperlink w:anchor="_ENREF_77">
        <w:bookmarkEnd w:id="42"/>
        <w:r>
          <w:rPr/>
          <w:t>) and for S-NPP VIIRS (</w:t>
        </w:r>
      </w:hyperlink>
      <w:r>
        <w:fldChar w:fldCharType="begin"/>
      </w:r>
      <w:r>
        <w:instrText>ADDIN EN.CITE &lt;EndNote&gt;&lt;Cite&gt;&lt;Author&gt;Xiong&lt;/Author&gt;&lt;Year&gt;2014&lt;/Year&gt;&lt;RecNum&gt;4791&lt;/RecNum&gt;&lt;DisplayText&gt;(Xiong et al., 2014)&lt;/DisplayText&gt;&lt;record&gt;&lt;rec-number&gt;4791&lt;/rec-number&gt;&lt;foreign-keys&gt;&lt;key app="EN" db-id="5apr590ftef55zea20spppw6srsvdvdazzer" timestamp="1499485999"&gt;4791&lt;/key&gt;&lt;/foreign-keys&gt;&lt;ref-type name="Journal Article"&gt;17&lt;/ref-type&gt;&lt;contributors&gt;&lt;authors&gt;&lt;author&gt;Xiong, Xiaoxiong&lt;/author&gt;&lt;author&gt;Butler, James&lt;/author&gt;&lt;author&gt;Chiang, Kwofu&lt;/author&gt;&lt;author&gt;Efremova, Boryana&lt;/author&gt;&lt;author&gt;Fulbright, Jon&lt;/author&gt;&lt;author&gt;Lei, Ning&lt;/author&gt;&lt;author&gt;McIntire, Jeff&lt;/author&gt;&lt;author&gt;Oudrari, Hassan&lt;/author&gt;&lt;author&gt;Sun, Junqiang&lt;/author&gt;&lt;author&gt;Wang, Zhipeng&lt;/author&gt;&lt;author&gt;Wu, Aisheng&lt;/author&gt;&lt;/authors&gt;&lt;/contributors&gt;&lt;titles&gt;&lt;title&gt;VIIRS on-orbit calibration methodology and performance&lt;/title&gt;&lt;secondary-title&gt;Journal of Geophysical Research: Atmospheres&lt;/secondary-title&gt;&lt;/titles&gt;&lt;periodical&gt;&lt;full-title&gt;Journal of Geophysical Research: Atmospheres&lt;/full-title&gt;&lt;/periodical&gt;&lt;pages&gt;5065-5078&lt;/pages&gt;&lt;volume&gt;119&lt;/volume&gt;&lt;number&gt;9&lt;/number&gt;&lt;keywords&gt;&lt;keyword&gt;VIIRS&lt;/keyword&gt;&lt;keyword&gt;calibration&lt;/keyword&gt;&lt;keyword&gt;radiometric&lt;/keyword&gt;&lt;keyword&gt;Suomi&lt;/keyword&gt;&lt;keyword&gt;NPP&lt;/keyword&gt;&lt;keyword&gt;S-NPP&lt;/keyword&gt;&lt;keyword&gt;0480 Remote sensing&lt;/keyword&gt;&lt;/keywords&gt;&lt;dates&gt;&lt;year&gt;2014&lt;/year&gt;&lt;/dates&gt;&lt;isbn&gt;2169-8996&lt;/isbn&gt;&lt;urls&gt;&lt;related-urls&gt;&lt;url&gt;http://dx.doi.org/10.1002/2013JD020423&lt;/url&gt;&lt;/related-urls&gt;&lt;/urls&gt;&lt;electronic-resource-num&gt;10.1002/2013JD020423&lt;/electronic-resource-num&gt;&lt;modified-date&gt;2013jd020423&lt;/modified-date&gt;&lt;/record&gt;&lt;/Cite&gt;&lt;/EndNote&gt;</w:instrText>
      </w:r>
      <w:r>
        <w:fldChar w:fldCharType="separate"/>
      </w:r>
      <w:bookmarkStart w:id="43" w:name="__Fieldmark__990_1419489525"/>
      <w:r>
        <w:rPr/>
        <w:t>(Xiong et al., 2014)</w:t>
      </w:r>
      <w:r>
        <w:rPr/>
      </w:r>
      <w:r>
        <w:fldChar w:fldCharType="end"/>
      </w:r>
      <w:hyperlink w:anchor="_ENREF_73">
        <w:bookmarkEnd w:id="43"/>
        <w:r>
          <w:rPr/>
          <w:t>).</w:t>
        </w:r>
      </w:hyperlink>
    </w:p>
    <w:tbl>
      <w:tblPr>
        <w:tblStyle w:val="TableGrid"/>
        <w:tblpPr w:bottomFromText="0" w:horzAnchor="margin" w:leftFromText="180" w:rightFromText="180" w:tblpX="0" w:tblpXSpec="center" w:tblpY="5789" w:topFromText="0" w:vertAnchor="text"/>
        <w:tblW w:w="8317" w:type="dxa"/>
        <w:jc w:val="center"/>
        <w:tblInd w:w="0" w:type="dxa"/>
        <w:tblCellMar>
          <w:top w:w="0" w:type="dxa"/>
          <w:left w:w="103" w:type="dxa"/>
          <w:bottom w:w="0" w:type="dxa"/>
          <w:right w:w="108" w:type="dxa"/>
        </w:tblCellMar>
        <w:tblLook w:val="04a0" w:noVBand="1" w:noHBand="0" w:lastColumn="0" w:firstColumn="1" w:lastRow="0" w:firstRow="1"/>
      </w:tblPr>
      <w:tblGrid>
        <w:gridCol w:w="1130"/>
        <w:gridCol w:w="1929"/>
        <w:gridCol w:w="1123"/>
        <w:gridCol w:w="1064"/>
        <w:gridCol w:w="1863"/>
        <w:gridCol w:w="1207"/>
      </w:tblGrid>
      <w:tr>
        <w:trPr>
          <w:trHeight w:val="288" w:hRule="atLeast"/>
        </w:trPr>
        <w:tc>
          <w:tcPr>
            <w:tcW w:w="4182" w:type="dxa"/>
            <w:gridSpan w:val="3"/>
            <w:tcBorders/>
            <w:shd w:fill="auto" w:val="clear"/>
            <w:tcMar>
              <w:left w:w="103" w:type="dxa"/>
            </w:tcMar>
            <w:vAlign w:val="center"/>
          </w:tcPr>
          <w:p>
            <w:pPr>
              <w:pStyle w:val="Caption1"/>
              <w:keepNext/>
              <w:widowControl w:val="false"/>
              <w:spacing w:lineRule="auto" w:line="240" w:before="0" w:after="0"/>
              <w:jc w:val="center"/>
              <w:rPr>
                <w:b/>
                <w:b/>
                <w:sz w:val="24"/>
                <w:szCs w:val="24"/>
              </w:rPr>
            </w:pPr>
            <w:r>
              <w:rPr>
                <w:rFonts w:eastAsia="Times New Roman" w:cs="Times New Roman"/>
                <w:b/>
                <w:sz w:val="24"/>
                <w:szCs w:val="24"/>
              </w:rPr>
              <w:t>MODIS</w:t>
            </w:r>
          </w:p>
        </w:tc>
        <w:tc>
          <w:tcPr>
            <w:tcW w:w="4134" w:type="dxa"/>
            <w:gridSpan w:val="3"/>
            <w:tcBorders/>
            <w:shd w:fill="auto" w:val="clear"/>
            <w:tcMar>
              <w:left w:w="103" w:type="dxa"/>
            </w:tcMar>
            <w:vAlign w:val="center"/>
          </w:tcPr>
          <w:p>
            <w:pPr>
              <w:pStyle w:val="Caption1"/>
              <w:keepNext/>
              <w:widowControl w:val="false"/>
              <w:spacing w:lineRule="auto" w:line="240" w:before="0" w:after="0"/>
              <w:jc w:val="center"/>
              <w:rPr>
                <w:b/>
                <w:b/>
                <w:sz w:val="24"/>
                <w:szCs w:val="24"/>
              </w:rPr>
            </w:pPr>
            <w:r>
              <w:rPr>
                <w:rFonts w:eastAsia="Times New Roman" w:cs="Times New Roman"/>
                <w:b/>
                <w:sz w:val="24"/>
                <w:szCs w:val="24"/>
              </w:rPr>
              <w:t>VIIRS</w:t>
            </w:r>
          </w:p>
        </w:tc>
      </w:tr>
      <w:tr>
        <w:trPr>
          <w:trHeight w:val="288" w:hRule="atLeast"/>
        </w:trPr>
        <w:tc>
          <w:tcPr>
            <w:tcW w:w="1130" w:type="dxa"/>
            <w:tcBorders/>
            <w:shd w:fill="auto" w:val="clear"/>
            <w:tcMar>
              <w:left w:w="103" w:type="dxa"/>
            </w:tcMar>
            <w:vAlign w:val="center"/>
          </w:tcPr>
          <w:p>
            <w:pPr>
              <w:pStyle w:val="Caption1"/>
              <w:keepNext/>
              <w:widowControl w:val="false"/>
              <w:spacing w:lineRule="auto" w:line="240" w:before="0" w:after="0"/>
              <w:jc w:val="center"/>
              <w:rPr>
                <w:sz w:val="24"/>
                <w:szCs w:val="24"/>
              </w:rPr>
            </w:pPr>
            <w:r>
              <w:rPr>
                <w:rFonts w:eastAsia="Times New Roman" w:cs="Times New Roman"/>
                <w:sz w:val="24"/>
                <w:szCs w:val="24"/>
              </w:rPr>
              <w:t>Band</w:t>
            </w:r>
          </w:p>
        </w:tc>
        <w:tc>
          <w:tcPr>
            <w:tcW w:w="1929" w:type="dxa"/>
            <w:tcBorders/>
            <w:shd w:fill="auto" w:val="clear"/>
            <w:tcMar>
              <w:left w:w="103" w:type="dxa"/>
            </w:tcMar>
            <w:vAlign w:val="center"/>
          </w:tcPr>
          <w:p>
            <w:pPr>
              <w:pStyle w:val="Caption1"/>
              <w:keepNext/>
              <w:widowControl w:val="false"/>
              <w:spacing w:lineRule="auto" w:line="240" w:before="0" w:after="0"/>
              <w:jc w:val="center"/>
              <w:rPr>
                <w:sz w:val="24"/>
                <w:szCs w:val="24"/>
              </w:rPr>
            </w:pPr>
            <w:r>
              <w:rPr>
                <w:rFonts w:eastAsia="Times New Roman" w:cs="Times New Roman"/>
                <w:sz w:val="24"/>
                <w:szCs w:val="24"/>
              </w:rPr>
              <w:t>Spectral Bandpass μm</w:t>
            </w:r>
          </w:p>
        </w:tc>
        <w:tc>
          <w:tcPr>
            <w:tcW w:w="1123" w:type="dxa"/>
            <w:tcBorders/>
            <w:shd w:fill="auto" w:val="clear"/>
            <w:tcMar>
              <w:left w:w="103" w:type="dxa"/>
            </w:tcMar>
          </w:tcPr>
          <w:p>
            <w:pPr>
              <w:pStyle w:val="Caption1"/>
              <w:keepNext/>
              <w:widowControl w:val="false"/>
              <w:spacing w:lineRule="auto" w:line="240" w:before="0" w:after="0"/>
              <w:jc w:val="center"/>
              <w:rPr>
                <w:sz w:val="24"/>
                <w:szCs w:val="24"/>
              </w:rPr>
            </w:pPr>
            <w:r>
              <w:rPr>
                <w:rFonts w:eastAsia="Times New Roman" w:cs="Times New Roman"/>
                <w:sz w:val="24"/>
                <w:szCs w:val="24"/>
              </w:rPr>
              <w:t>Specified NEδT K</w:t>
            </w:r>
          </w:p>
        </w:tc>
        <w:tc>
          <w:tcPr>
            <w:tcW w:w="1064" w:type="dxa"/>
            <w:tcBorders/>
            <w:shd w:fill="auto" w:val="clear"/>
            <w:tcMar>
              <w:left w:w="103" w:type="dxa"/>
            </w:tcMar>
            <w:vAlign w:val="center"/>
          </w:tcPr>
          <w:p>
            <w:pPr>
              <w:pStyle w:val="Caption1"/>
              <w:keepNext/>
              <w:widowControl w:val="false"/>
              <w:spacing w:lineRule="auto" w:line="240" w:before="0" w:after="0"/>
              <w:jc w:val="center"/>
              <w:rPr>
                <w:sz w:val="24"/>
                <w:szCs w:val="24"/>
              </w:rPr>
            </w:pPr>
            <w:r>
              <w:rPr>
                <w:rFonts w:eastAsia="Times New Roman" w:cs="Times New Roman"/>
                <w:sz w:val="24"/>
                <w:szCs w:val="24"/>
              </w:rPr>
              <w:t>Band</w:t>
            </w:r>
          </w:p>
        </w:tc>
        <w:tc>
          <w:tcPr>
            <w:tcW w:w="1863" w:type="dxa"/>
            <w:tcBorders/>
            <w:shd w:fill="auto" w:val="clear"/>
            <w:tcMar>
              <w:left w:w="103" w:type="dxa"/>
            </w:tcMar>
            <w:vAlign w:val="center"/>
          </w:tcPr>
          <w:p>
            <w:pPr>
              <w:pStyle w:val="Caption1"/>
              <w:keepNext/>
              <w:widowControl w:val="false"/>
              <w:spacing w:lineRule="auto" w:line="240" w:before="0" w:after="0"/>
              <w:jc w:val="center"/>
              <w:rPr>
                <w:sz w:val="24"/>
                <w:szCs w:val="24"/>
              </w:rPr>
            </w:pPr>
            <w:r>
              <w:rPr>
                <w:rFonts w:eastAsia="Times New Roman" w:cs="Times New Roman"/>
                <w:sz w:val="24"/>
                <w:szCs w:val="24"/>
              </w:rPr>
              <w:t>Spectral Bandpass μm</w:t>
            </w:r>
          </w:p>
        </w:tc>
        <w:tc>
          <w:tcPr>
            <w:tcW w:w="1207" w:type="dxa"/>
            <w:tcBorders/>
            <w:shd w:fill="auto" w:val="clear"/>
            <w:tcMar>
              <w:left w:w="103" w:type="dxa"/>
            </w:tcMar>
          </w:tcPr>
          <w:p>
            <w:pPr>
              <w:pStyle w:val="Caption1"/>
              <w:keepNext/>
              <w:widowControl w:val="false"/>
              <w:spacing w:lineRule="auto" w:line="240" w:before="0" w:after="0"/>
              <w:jc w:val="center"/>
              <w:rPr>
                <w:sz w:val="24"/>
                <w:szCs w:val="24"/>
              </w:rPr>
            </w:pPr>
            <w:r>
              <w:rPr>
                <w:rFonts w:eastAsia="Times New Roman" w:cs="Times New Roman"/>
                <w:sz w:val="24"/>
                <w:szCs w:val="24"/>
              </w:rPr>
              <w:t>Specified NEδT K</w:t>
            </w:r>
          </w:p>
        </w:tc>
      </w:tr>
      <w:tr>
        <w:trPr>
          <w:trHeight w:val="288" w:hRule="atLeast"/>
        </w:trPr>
        <w:tc>
          <w:tcPr>
            <w:tcW w:w="1130" w:type="dxa"/>
            <w:tcBorders/>
            <w:shd w:fill="auto" w:val="clear"/>
            <w:tcMar>
              <w:left w:w="103" w:type="dxa"/>
            </w:tcMar>
            <w:vAlign w:val="center"/>
          </w:tcPr>
          <w:p>
            <w:pPr>
              <w:pStyle w:val="Caption1"/>
              <w:keepNext/>
              <w:widowControl w:val="false"/>
              <w:spacing w:lineRule="auto" w:line="240" w:before="0" w:after="0"/>
              <w:jc w:val="center"/>
              <w:rPr>
                <w:sz w:val="24"/>
                <w:szCs w:val="24"/>
              </w:rPr>
            </w:pPr>
            <w:r>
              <w:rPr>
                <w:rFonts w:eastAsia="Times New Roman" w:cs="Times New Roman"/>
                <w:sz w:val="24"/>
                <w:szCs w:val="24"/>
              </w:rPr>
              <w:t>20</w:t>
            </w:r>
          </w:p>
        </w:tc>
        <w:tc>
          <w:tcPr>
            <w:tcW w:w="1929" w:type="dxa"/>
            <w:tcBorders/>
            <w:shd w:fill="auto" w:val="clear"/>
            <w:tcMar>
              <w:left w:w="103" w:type="dxa"/>
            </w:tcMar>
            <w:vAlign w:val="center"/>
          </w:tcPr>
          <w:p>
            <w:pPr>
              <w:pStyle w:val="Caption1"/>
              <w:keepNext/>
              <w:widowControl w:val="false"/>
              <w:spacing w:lineRule="auto" w:line="240" w:before="0" w:after="0"/>
              <w:jc w:val="center"/>
              <w:rPr>
                <w:sz w:val="24"/>
                <w:szCs w:val="24"/>
              </w:rPr>
            </w:pPr>
            <w:r>
              <w:rPr>
                <w:rFonts w:eastAsia="Times New Roman" w:cs="Times New Roman"/>
                <w:sz w:val="24"/>
                <w:szCs w:val="24"/>
              </w:rPr>
              <w:t>3.660 – 3.840</w:t>
            </w:r>
          </w:p>
        </w:tc>
        <w:tc>
          <w:tcPr>
            <w:tcW w:w="1123" w:type="dxa"/>
            <w:tcBorders/>
            <w:shd w:fill="auto" w:val="clear"/>
            <w:tcMar>
              <w:left w:w="103" w:type="dxa"/>
            </w:tcMar>
          </w:tcPr>
          <w:p>
            <w:pPr>
              <w:pStyle w:val="Caption1"/>
              <w:keepNext/>
              <w:widowControl w:val="false"/>
              <w:spacing w:lineRule="auto" w:line="240" w:before="0" w:after="0"/>
              <w:jc w:val="center"/>
              <w:rPr>
                <w:sz w:val="24"/>
                <w:szCs w:val="24"/>
              </w:rPr>
            </w:pPr>
            <w:r>
              <w:rPr>
                <w:rFonts w:eastAsia="Times New Roman" w:cs="Times New Roman"/>
                <w:sz w:val="24"/>
                <w:szCs w:val="24"/>
              </w:rPr>
              <w:t>0.05</w:t>
            </w:r>
          </w:p>
        </w:tc>
        <w:tc>
          <w:tcPr>
            <w:tcW w:w="1064" w:type="dxa"/>
            <w:tcBorders/>
            <w:shd w:fill="auto" w:val="clear"/>
            <w:tcMar>
              <w:left w:w="103" w:type="dxa"/>
            </w:tcMar>
            <w:vAlign w:val="center"/>
          </w:tcPr>
          <w:p>
            <w:pPr>
              <w:pStyle w:val="Caption1"/>
              <w:keepNext/>
              <w:widowControl w:val="false"/>
              <w:spacing w:lineRule="auto" w:line="240" w:before="0" w:after="0"/>
              <w:jc w:val="center"/>
              <w:rPr>
                <w:sz w:val="24"/>
                <w:szCs w:val="24"/>
              </w:rPr>
            </w:pPr>
            <w:r>
              <w:rPr>
                <w:rFonts w:eastAsia="Times New Roman" w:cs="Times New Roman"/>
                <w:sz w:val="24"/>
                <w:szCs w:val="24"/>
              </w:rPr>
              <w:t>M12</w:t>
            </w:r>
          </w:p>
        </w:tc>
        <w:tc>
          <w:tcPr>
            <w:tcW w:w="1863" w:type="dxa"/>
            <w:tcBorders/>
            <w:shd w:fill="auto" w:val="clear"/>
            <w:tcMar>
              <w:left w:w="103" w:type="dxa"/>
            </w:tcMar>
            <w:vAlign w:val="center"/>
          </w:tcPr>
          <w:p>
            <w:pPr>
              <w:pStyle w:val="Caption1"/>
              <w:keepNext/>
              <w:widowControl w:val="false"/>
              <w:spacing w:lineRule="auto" w:line="240" w:before="0" w:after="0"/>
              <w:jc w:val="center"/>
              <w:rPr>
                <w:sz w:val="24"/>
                <w:szCs w:val="24"/>
              </w:rPr>
            </w:pPr>
            <w:r>
              <w:rPr>
                <w:rFonts w:eastAsia="Times New Roman" w:cs="Times New Roman"/>
                <w:sz w:val="24"/>
                <w:szCs w:val="24"/>
              </w:rPr>
              <w:t>3.610 – 3.790</w:t>
            </w:r>
          </w:p>
        </w:tc>
        <w:tc>
          <w:tcPr>
            <w:tcW w:w="1207" w:type="dxa"/>
            <w:tcBorders/>
            <w:shd w:fill="auto" w:val="clear"/>
            <w:tcMar>
              <w:left w:w="103" w:type="dxa"/>
            </w:tcMar>
          </w:tcPr>
          <w:p>
            <w:pPr>
              <w:pStyle w:val="Caption1"/>
              <w:keepNext/>
              <w:widowControl w:val="false"/>
              <w:spacing w:lineRule="auto" w:line="240" w:before="0" w:after="0"/>
              <w:jc w:val="center"/>
              <w:rPr>
                <w:sz w:val="24"/>
                <w:szCs w:val="24"/>
              </w:rPr>
            </w:pPr>
            <w:r>
              <w:rPr>
                <w:rFonts w:eastAsia="Times New Roman" w:cs="Times New Roman"/>
                <w:sz w:val="24"/>
                <w:szCs w:val="24"/>
              </w:rPr>
              <w:t>0.13</w:t>
            </w:r>
          </w:p>
        </w:tc>
      </w:tr>
      <w:tr>
        <w:trPr>
          <w:trHeight w:val="288" w:hRule="atLeast"/>
        </w:trPr>
        <w:tc>
          <w:tcPr>
            <w:tcW w:w="1130" w:type="dxa"/>
            <w:tcBorders/>
            <w:shd w:fill="auto" w:val="clear"/>
            <w:tcMar>
              <w:left w:w="103" w:type="dxa"/>
            </w:tcMar>
            <w:vAlign w:val="center"/>
          </w:tcPr>
          <w:p>
            <w:pPr>
              <w:pStyle w:val="Caption1"/>
              <w:keepNext/>
              <w:widowControl w:val="false"/>
              <w:spacing w:lineRule="auto" w:line="240" w:before="0" w:after="0"/>
              <w:jc w:val="center"/>
              <w:rPr>
                <w:sz w:val="24"/>
                <w:szCs w:val="24"/>
              </w:rPr>
            </w:pPr>
            <w:r>
              <w:rPr>
                <w:rFonts w:eastAsia="Times New Roman" w:cs="Times New Roman"/>
                <w:sz w:val="24"/>
                <w:szCs w:val="24"/>
              </w:rPr>
              <w:t>22</w:t>
            </w:r>
          </w:p>
        </w:tc>
        <w:tc>
          <w:tcPr>
            <w:tcW w:w="1929" w:type="dxa"/>
            <w:tcBorders/>
            <w:shd w:fill="auto" w:val="clear"/>
            <w:tcMar>
              <w:left w:w="103" w:type="dxa"/>
            </w:tcMar>
            <w:vAlign w:val="center"/>
          </w:tcPr>
          <w:p>
            <w:pPr>
              <w:pStyle w:val="Caption1"/>
              <w:keepNext/>
              <w:widowControl w:val="false"/>
              <w:spacing w:lineRule="auto" w:line="240" w:before="0" w:after="0"/>
              <w:jc w:val="center"/>
              <w:rPr>
                <w:sz w:val="24"/>
                <w:szCs w:val="24"/>
              </w:rPr>
            </w:pPr>
            <w:r>
              <w:rPr>
                <w:rFonts w:eastAsia="Times New Roman" w:cs="Times New Roman"/>
                <w:sz w:val="24"/>
                <w:szCs w:val="24"/>
              </w:rPr>
              <w:t>3.929 – 3.989</w:t>
            </w:r>
          </w:p>
        </w:tc>
        <w:tc>
          <w:tcPr>
            <w:tcW w:w="1123" w:type="dxa"/>
            <w:tcBorders/>
            <w:shd w:fill="auto" w:val="clear"/>
            <w:tcMar>
              <w:left w:w="103" w:type="dxa"/>
            </w:tcMar>
          </w:tcPr>
          <w:p>
            <w:pPr>
              <w:pStyle w:val="Caption1"/>
              <w:keepNext/>
              <w:widowControl w:val="false"/>
              <w:spacing w:lineRule="auto" w:line="240" w:before="0" w:after="0"/>
              <w:jc w:val="center"/>
              <w:rPr>
                <w:sz w:val="24"/>
                <w:szCs w:val="24"/>
              </w:rPr>
            </w:pPr>
            <w:r>
              <w:rPr>
                <w:rFonts w:eastAsia="Times New Roman" w:cs="Times New Roman"/>
                <w:sz w:val="24"/>
                <w:szCs w:val="24"/>
              </w:rPr>
              <w:t>0.07</w:t>
            </w:r>
          </w:p>
        </w:tc>
        <w:tc>
          <w:tcPr>
            <w:tcW w:w="1064" w:type="dxa"/>
            <w:tcBorders/>
            <w:shd w:fill="auto" w:val="clear"/>
            <w:tcMar>
              <w:left w:w="103" w:type="dxa"/>
            </w:tcMar>
            <w:vAlign w:val="center"/>
          </w:tcPr>
          <w:p>
            <w:pPr>
              <w:pStyle w:val="Caption1"/>
              <w:keepNext/>
              <w:widowControl w:val="false"/>
              <w:spacing w:lineRule="auto" w:line="240" w:before="0" w:after="0"/>
              <w:jc w:val="center"/>
              <w:rPr>
                <w:rFonts w:ascii="Times New Roman" w:hAnsi="Times New Roman" w:eastAsia="Times New Roman" w:cs="Times New Roman"/>
                <w:sz w:val="24"/>
                <w:szCs w:val="20"/>
              </w:rPr>
            </w:pPr>
            <w:r>
              <w:rPr>
                <w:rFonts w:eastAsia="Times New Roman" w:cs="Times New Roman"/>
                <w:sz w:val="24"/>
                <w:szCs w:val="20"/>
              </w:rPr>
            </w:r>
          </w:p>
        </w:tc>
        <w:tc>
          <w:tcPr>
            <w:tcW w:w="1863" w:type="dxa"/>
            <w:tcBorders/>
            <w:shd w:fill="auto" w:val="clear"/>
            <w:tcMar>
              <w:left w:w="103" w:type="dxa"/>
            </w:tcMar>
            <w:vAlign w:val="center"/>
          </w:tcPr>
          <w:p>
            <w:pPr>
              <w:pStyle w:val="Caption1"/>
              <w:keepNext/>
              <w:widowControl w:val="false"/>
              <w:spacing w:lineRule="auto" w:line="240" w:before="0" w:after="0"/>
              <w:jc w:val="center"/>
              <w:rPr>
                <w:rFonts w:ascii="Times New Roman" w:hAnsi="Times New Roman" w:eastAsia="Times New Roman" w:cs="Times New Roman"/>
                <w:sz w:val="24"/>
                <w:szCs w:val="20"/>
              </w:rPr>
            </w:pPr>
            <w:r>
              <w:rPr>
                <w:rFonts w:eastAsia="Times New Roman" w:cs="Times New Roman"/>
                <w:sz w:val="24"/>
                <w:szCs w:val="20"/>
              </w:rPr>
            </w:r>
          </w:p>
        </w:tc>
        <w:tc>
          <w:tcPr>
            <w:tcW w:w="1207" w:type="dxa"/>
            <w:tcBorders/>
            <w:shd w:fill="auto" w:val="clear"/>
            <w:tcMar>
              <w:left w:w="103" w:type="dxa"/>
            </w:tcMar>
          </w:tcPr>
          <w:p>
            <w:pPr>
              <w:pStyle w:val="Caption1"/>
              <w:keepNext/>
              <w:widowControl w:val="false"/>
              <w:spacing w:lineRule="auto" w:line="240" w:before="0" w:after="0"/>
              <w:jc w:val="center"/>
              <w:rPr>
                <w:rFonts w:ascii="Times New Roman" w:hAnsi="Times New Roman" w:eastAsia="Times New Roman" w:cs="Times New Roman"/>
                <w:sz w:val="24"/>
                <w:szCs w:val="20"/>
              </w:rPr>
            </w:pPr>
            <w:r>
              <w:rPr>
                <w:rFonts w:eastAsia="Times New Roman" w:cs="Times New Roman"/>
                <w:sz w:val="24"/>
                <w:szCs w:val="20"/>
              </w:rPr>
            </w:r>
          </w:p>
        </w:tc>
      </w:tr>
      <w:tr>
        <w:trPr>
          <w:trHeight w:val="288" w:hRule="atLeast"/>
        </w:trPr>
        <w:tc>
          <w:tcPr>
            <w:tcW w:w="1130" w:type="dxa"/>
            <w:tcBorders/>
            <w:shd w:fill="auto" w:val="clear"/>
            <w:tcMar>
              <w:left w:w="103" w:type="dxa"/>
            </w:tcMar>
            <w:vAlign w:val="center"/>
          </w:tcPr>
          <w:p>
            <w:pPr>
              <w:pStyle w:val="Caption1"/>
              <w:keepNext/>
              <w:widowControl w:val="false"/>
              <w:spacing w:lineRule="auto" w:line="240" w:before="0" w:after="0"/>
              <w:jc w:val="center"/>
              <w:rPr>
                <w:sz w:val="24"/>
                <w:szCs w:val="24"/>
              </w:rPr>
            </w:pPr>
            <w:r>
              <w:rPr>
                <w:rFonts w:eastAsia="Times New Roman" w:cs="Times New Roman"/>
                <w:sz w:val="24"/>
                <w:szCs w:val="24"/>
              </w:rPr>
              <w:t>23</w:t>
            </w:r>
          </w:p>
        </w:tc>
        <w:tc>
          <w:tcPr>
            <w:tcW w:w="1929" w:type="dxa"/>
            <w:tcBorders/>
            <w:shd w:fill="auto" w:val="clear"/>
            <w:tcMar>
              <w:left w:w="103" w:type="dxa"/>
            </w:tcMar>
            <w:vAlign w:val="center"/>
          </w:tcPr>
          <w:p>
            <w:pPr>
              <w:pStyle w:val="Caption1"/>
              <w:keepNext/>
              <w:widowControl w:val="false"/>
              <w:spacing w:lineRule="auto" w:line="240" w:before="0" w:after="0"/>
              <w:jc w:val="center"/>
              <w:rPr>
                <w:sz w:val="24"/>
                <w:szCs w:val="24"/>
              </w:rPr>
            </w:pPr>
            <w:r>
              <w:rPr>
                <w:rFonts w:eastAsia="Times New Roman" w:cs="Times New Roman"/>
                <w:sz w:val="24"/>
                <w:szCs w:val="24"/>
              </w:rPr>
              <w:t>4.020 – 4.080</w:t>
            </w:r>
          </w:p>
        </w:tc>
        <w:tc>
          <w:tcPr>
            <w:tcW w:w="1123" w:type="dxa"/>
            <w:tcBorders/>
            <w:shd w:fill="auto" w:val="clear"/>
            <w:tcMar>
              <w:left w:w="103" w:type="dxa"/>
            </w:tcMar>
          </w:tcPr>
          <w:p>
            <w:pPr>
              <w:pStyle w:val="Caption1"/>
              <w:keepNext/>
              <w:widowControl w:val="false"/>
              <w:spacing w:lineRule="auto" w:line="240" w:before="0" w:after="0"/>
              <w:jc w:val="center"/>
              <w:rPr>
                <w:sz w:val="24"/>
                <w:szCs w:val="24"/>
              </w:rPr>
            </w:pPr>
            <w:r>
              <w:rPr>
                <w:rFonts w:eastAsia="Times New Roman" w:cs="Times New Roman"/>
                <w:sz w:val="24"/>
                <w:szCs w:val="24"/>
              </w:rPr>
              <w:t>0.07</w:t>
            </w:r>
          </w:p>
        </w:tc>
        <w:tc>
          <w:tcPr>
            <w:tcW w:w="1064" w:type="dxa"/>
            <w:tcBorders/>
            <w:shd w:fill="auto" w:val="clear"/>
            <w:tcMar>
              <w:left w:w="103" w:type="dxa"/>
            </w:tcMar>
            <w:vAlign w:val="center"/>
          </w:tcPr>
          <w:p>
            <w:pPr>
              <w:pStyle w:val="Caption1"/>
              <w:keepNext/>
              <w:widowControl w:val="false"/>
              <w:spacing w:lineRule="auto" w:line="240" w:before="0" w:after="0"/>
              <w:jc w:val="center"/>
              <w:rPr>
                <w:sz w:val="24"/>
                <w:szCs w:val="24"/>
              </w:rPr>
            </w:pPr>
            <w:r>
              <w:rPr>
                <w:rFonts w:eastAsia="Times New Roman" w:cs="Times New Roman"/>
                <w:sz w:val="24"/>
                <w:szCs w:val="24"/>
              </w:rPr>
              <w:t>M13</w:t>
            </w:r>
          </w:p>
        </w:tc>
        <w:tc>
          <w:tcPr>
            <w:tcW w:w="1863" w:type="dxa"/>
            <w:tcBorders/>
            <w:shd w:fill="auto" w:val="clear"/>
            <w:tcMar>
              <w:left w:w="103" w:type="dxa"/>
            </w:tcMar>
            <w:vAlign w:val="center"/>
          </w:tcPr>
          <w:p>
            <w:pPr>
              <w:pStyle w:val="Caption1"/>
              <w:keepNext/>
              <w:widowControl w:val="false"/>
              <w:spacing w:lineRule="auto" w:line="240" w:before="0" w:after="0"/>
              <w:jc w:val="center"/>
              <w:rPr>
                <w:sz w:val="24"/>
                <w:szCs w:val="24"/>
              </w:rPr>
            </w:pPr>
            <w:r>
              <w:rPr>
                <w:rFonts w:eastAsia="Times New Roman" w:cs="Times New Roman"/>
                <w:sz w:val="24"/>
                <w:szCs w:val="24"/>
              </w:rPr>
              <w:t>3.973 – 4.128</w:t>
            </w:r>
          </w:p>
        </w:tc>
        <w:tc>
          <w:tcPr>
            <w:tcW w:w="1207" w:type="dxa"/>
            <w:tcBorders/>
            <w:shd w:fill="auto" w:val="clear"/>
            <w:tcMar>
              <w:left w:w="103" w:type="dxa"/>
            </w:tcMar>
          </w:tcPr>
          <w:p>
            <w:pPr>
              <w:pStyle w:val="Caption1"/>
              <w:keepNext/>
              <w:widowControl w:val="false"/>
              <w:spacing w:lineRule="auto" w:line="240" w:before="0" w:after="0"/>
              <w:jc w:val="center"/>
              <w:rPr>
                <w:sz w:val="24"/>
                <w:szCs w:val="24"/>
              </w:rPr>
            </w:pPr>
            <w:r>
              <w:rPr>
                <w:rFonts w:eastAsia="Times New Roman" w:cs="Times New Roman"/>
                <w:sz w:val="24"/>
                <w:szCs w:val="24"/>
              </w:rPr>
              <w:t>0.18</w:t>
            </w:r>
          </w:p>
        </w:tc>
      </w:tr>
      <w:tr>
        <w:trPr>
          <w:trHeight w:val="288" w:hRule="atLeast"/>
        </w:trPr>
        <w:tc>
          <w:tcPr>
            <w:tcW w:w="1130" w:type="dxa"/>
            <w:tcBorders/>
            <w:shd w:fill="auto" w:val="clear"/>
            <w:tcMar>
              <w:left w:w="103" w:type="dxa"/>
            </w:tcMar>
            <w:vAlign w:val="center"/>
          </w:tcPr>
          <w:p>
            <w:pPr>
              <w:pStyle w:val="Caption1"/>
              <w:keepNext/>
              <w:widowControl w:val="false"/>
              <w:spacing w:lineRule="auto" w:line="240" w:before="0" w:after="0"/>
              <w:jc w:val="center"/>
              <w:rPr>
                <w:sz w:val="24"/>
                <w:szCs w:val="24"/>
              </w:rPr>
            </w:pPr>
            <w:r>
              <w:rPr>
                <w:rFonts w:eastAsia="Times New Roman" w:cs="Times New Roman"/>
                <w:sz w:val="24"/>
                <w:szCs w:val="24"/>
              </w:rPr>
              <w:t>31</w:t>
            </w:r>
          </w:p>
        </w:tc>
        <w:tc>
          <w:tcPr>
            <w:tcW w:w="1929" w:type="dxa"/>
            <w:tcBorders/>
            <w:shd w:fill="auto" w:val="clear"/>
            <w:tcMar>
              <w:left w:w="103" w:type="dxa"/>
            </w:tcMar>
            <w:vAlign w:val="center"/>
          </w:tcPr>
          <w:p>
            <w:pPr>
              <w:pStyle w:val="Caption1"/>
              <w:keepNext/>
              <w:widowControl w:val="false"/>
              <w:spacing w:lineRule="auto" w:line="240" w:before="0" w:after="0"/>
              <w:jc w:val="center"/>
              <w:rPr>
                <w:sz w:val="24"/>
                <w:szCs w:val="24"/>
              </w:rPr>
            </w:pPr>
            <w:r>
              <w:rPr>
                <w:rFonts w:eastAsia="Times New Roman" w:cs="Times New Roman"/>
                <w:sz w:val="24"/>
                <w:szCs w:val="24"/>
              </w:rPr>
              <w:t>11.780 – 11.280</w:t>
            </w:r>
          </w:p>
        </w:tc>
        <w:tc>
          <w:tcPr>
            <w:tcW w:w="1123" w:type="dxa"/>
            <w:tcBorders/>
            <w:shd w:fill="auto" w:val="clear"/>
            <w:tcMar>
              <w:left w:w="103" w:type="dxa"/>
            </w:tcMar>
          </w:tcPr>
          <w:p>
            <w:pPr>
              <w:pStyle w:val="Caption1"/>
              <w:keepNext/>
              <w:widowControl w:val="false"/>
              <w:spacing w:lineRule="auto" w:line="240" w:before="0" w:after="0"/>
              <w:jc w:val="center"/>
              <w:rPr>
                <w:sz w:val="24"/>
                <w:szCs w:val="24"/>
              </w:rPr>
            </w:pPr>
            <w:r>
              <w:rPr>
                <w:rFonts w:eastAsia="Times New Roman" w:cs="Times New Roman"/>
                <w:sz w:val="24"/>
                <w:szCs w:val="24"/>
              </w:rPr>
              <w:t>0.05</w:t>
            </w:r>
          </w:p>
        </w:tc>
        <w:tc>
          <w:tcPr>
            <w:tcW w:w="1064" w:type="dxa"/>
            <w:tcBorders/>
            <w:shd w:fill="auto" w:val="clear"/>
            <w:tcMar>
              <w:left w:w="103" w:type="dxa"/>
            </w:tcMar>
            <w:vAlign w:val="center"/>
          </w:tcPr>
          <w:p>
            <w:pPr>
              <w:pStyle w:val="Caption1"/>
              <w:keepNext/>
              <w:widowControl w:val="false"/>
              <w:spacing w:lineRule="auto" w:line="240" w:before="0" w:after="0"/>
              <w:jc w:val="center"/>
              <w:rPr>
                <w:sz w:val="24"/>
                <w:szCs w:val="24"/>
              </w:rPr>
            </w:pPr>
            <w:r>
              <w:rPr>
                <w:rFonts w:eastAsia="Times New Roman" w:cs="Times New Roman"/>
                <w:sz w:val="24"/>
                <w:szCs w:val="24"/>
              </w:rPr>
              <w:t>M15</w:t>
            </w:r>
          </w:p>
        </w:tc>
        <w:tc>
          <w:tcPr>
            <w:tcW w:w="1863" w:type="dxa"/>
            <w:tcBorders/>
            <w:shd w:fill="auto" w:val="clear"/>
            <w:tcMar>
              <w:left w:w="103" w:type="dxa"/>
            </w:tcMar>
            <w:vAlign w:val="center"/>
          </w:tcPr>
          <w:p>
            <w:pPr>
              <w:pStyle w:val="Caption1"/>
              <w:keepNext/>
              <w:widowControl w:val="false"/>
              <w:spacing w:lineRule="auto" w:line="240" w:before="0" w:after="0"/>
              <w:jc w:val="center"/>
              <w:rPr>
                <w:sz w:val="24"/>
                <w:szCs w:val="24"/>
              </w:rPr>
            </w:pPr>
            <w:r>
              <w:rPr>
                <w:rFonts w:eastAsia="Times New Roman" w:cs="Times New Roman"/>
                <w:sz w:val="24"/>
                <w:szCs w:val="24"/>
              </w:rPr>
              <w:t>10.263 – 11.263</w:t>
            </w:r>
          </w:p>
        </w:tc>
        <w:tc>
          <w:tcPr>
            <w:tcW w:w="1207" w:type="dxa"/>
            <w:tcBorders/>
            <w:shd w:fill="auto" w:val="clear"/>
            <w:tcMar>
              <w:left w:w="103" w:type="dxa"/>
            </w:tcMar>
          </w:tcPr>
          <w:p>
            <w:pPr>
              <w:pStyle w:val="Caption1"/>
              <w:keepNext/>
              <w:widowControl w:val="false"/>
              <w:spacing w:lineRule="auto" w:line="240" w:before="0" w:after="0"/>
              <w:jc w:val="center"/>
              <w:rPr>
                <w:sz w:val="24"/>
                <w:szCs w:val="24"/>
              </w:rPr>
            </w:pPr>
            <w:r>
              <w:rPr>
                <w:rFonts w:eastAsia="Times New Roman" w:cs="Times New Roman"/>
                <w:sz w:val="24"/>
                <w:szCs w:val="24"/>
              </w:rPr>
              <w:t>0.07</w:t>
            </w:r>
          </w:p>
        </w:tc>
      </w:tr>
      <w:tr>
        <w:trPr>
          <w:trHeight w:val="288" w:hRule="atLeast"/>
        </w:trPr>
        <w:tc>
          <w:tcPr>
            <w:tcW w:w="1130" w:type="dxa"/>
            <w:tcBorders/>
            <w:shd w:fill="auto" w:val="clear"/>
            <w:tcMar>
              <w:left w:w="103" w:type="dxa"/>
            </w:tcMar>
            <w:vAlign w:val="center"/>
          </w:tcPr>
          <w:p>
            <w:pPr>
              <w:pStyle w:val="Caption1"/>
              <w:keepNext/>
              <w:widowControl w:val="false"/>
              <w:spacing w:lineRule="auto" w:line="240" w:before="0" w:after="0"/>
              <w:jc w:val="center"/>
              <w:rPr>
                <w:sz w:val="24"/>
                <w:szCs w:val="24"/>
              </w:rPr>
            </w:pPr>
            <w:r>
              <w:rPr>
                <w:rFonts w:eastAsia="Times New Roman" w:cs="Times New Roman"/>
                <w:sz w:val="24"/>
                <w:szCs w:val="24"/>
              </w:rPr>
              <w:t>32</w:t>
            </w:r>
          </w:p>
        </w:tc>
        <w:tc>
          <w:tcPr>
            <w:tcW w:w="1929" w:type="dxa"/>
            <w:tcBorders/>
            <w:shd w:fill="auto" w:val="clear"/>
            <w:tcMar>
              <w:left w:w="103" w:type="dxa"/>
            </w:tcMar>
            <w:vAlign w:val="center"/>
          </w:tcPr>
          <w:p>
            <w:pPr>
              <w:pStyle w:val="Caption1"/>
              <w:keepNext/>
              <w:widowControl w:val="false"/>
              <w:spacing w:lineRule="auto" w:line="240" w:before="0" w:after="0"/>
              <w:jc w:val="center"/>
              <w:rPr>
                <w:sz w:val="24"/>
                <w:szCs w:val="24"/>
              </w:rPr>
            </w:pPr>
            <w:r>
              <w:rPr>
                <w:rFonts w:eastAsia="Times New Roman" w:cs="Times New Roman"/>
                <w:sz w:val="24"/>
                <w:szCs w:val="24"/>
              </w:rPr>
              <w:t>11.770 – 12.270</w:t>
            </w:r>
          </w:p>
        </w:tc>
        <w:tc>
          <w:tcPr>
            <w:tcW w:w="1123" w:type="dxa"/>
            <w:tcBorders/>
            <w:shd w:fill="auto" w:val="clear"/>
            <w:tcMar>
              <w:left w:w="103" w:type="dxa"/>
            </w:tcMar>
          </w:tcPr>
          <w:p>
            <w:pPr>
              <w:pStyle w:val="Caption1"/>
              <w:keepNext/>
              <w:widowControl w:val="false"/>
              <w:spacing w:lineRule="auto" w:line="240" w:before="0" w:after="0"/>
              <w:jc w:val="center"/>
              <w:rPr>
                <w:sz w:val="24"/>
                <w:szCs w:val="24"/>
              </w:rPr>
            </w:pPr>
            <w:r>
              <w:rPr>
                <w:rFonts w:eastAsia="Times New Roman" w:cs="Times New Roman"/>
                <w:sz w:val="24"/>
                <w:szCs w:val="24"/>
              </w:rPr>
              <w:t>0.05</w:t>
            </w:r>
          </w:p>
        </w:tc>
        <w:tc>
          <w:tcPr>
            <w:tcW w:w="1064" w:type="dxa"/>
            <w:tcBorders/>
            <w:shd w:fill="auto" w:val="clear"/>
            <w:tcMar>
              <w:left w:w="103" w:type="dxa"/>
            </w:tcMar>
            <w:vAlign w:val="center"/>
          </w:tcPr>
          <w:p>
            <w:pPr>
              <w:pStyle w:val="Caption1"/>
              <w:keepNext/>
              <w:widowControl w:val="false"/>
              <w:spacing w:lineRule="auto" w:line="240" w:before="0" w:after="0"/>
              <w:jc w:val="center"/>
              <w:rPr>
                <w:sz w:val="24"/>
                <w:szCs w:val="24"/>
              </w:rPr>
            </w:pPr>
            <w:r>
              <w:rPr>
                <w:rFonts w:eastAsia="Times New Roman" w:cs="Times New Roman"/>
                <w:sz w:val="24"/>
                <w:szCs w:val="24"/>
              </w:rPr>
              <w:t>M16</w:t>
            </w:r>
          </w:p>
        </w:tc>
        <w:tc>
          <w:tcPr>
            <w:tcW w:w="1863" w:type="dxa"/>
            <w:tcBorders/>
            <w:shd w:fill="auto" w:val="clear"/>
            <w:tcMar>
              <w:left w:w="103" w:type="dxa"/>
            </w:tcMar>
            <w:vAlign w:val="center"/>
          </w:tcPr>
          <w:p>
            <w:pPr>
              <w:pStyle w:val="Caption1"/>
              <w:keepNext/>
              <w:widowControl w:val="false"/>
              <w:spacing w:lineRule="auto" w:line="240" w:before="0" w:after="0"/>
              <w:jc w:val="center"/>
              <w:rPr>
                <w:sz w:val="24"/>
                <w:szCs w:val="24"/>
              </w:rPr>
            </w:pPr>
            <w:r>
              <w:rPr>
                <w:rFonts w:eastAsia="Times New Roman" w:cs="Times New Roman"/>
                <w:sz w:val="24"/>
                <w:szCs w:val="24"/>
              </w:rPr>
              <w:t>11.538 – 12.488</w:t>
            </w:r>
          </w:p>
        </w:tc>
        <w:tc>
          <w:tcPr>
            <w:tcW w:w="1207" w:type="dxa"/>
            <w:tcBorders/>
            <w:shd w:fill="auto" w:val="clear"/>
            <w:tcMar>
              <w:left w:w="103" w:type="dxa"/>
            </w:tcMar>
          </w:tcPr>
          <w:p>
            <w:pPr>
              <w:pStyle w:val="Caption1"/>
              <w:keepNext/>
              <w:widowControl w:val="false"/>
              <w:spacing w:lineRule="auto" w:line="240" w:before="0" w:after="0"/>
              <w:jc w:val="center"/>
              <w:rPr>
                <w:sz w:val="24"/>
                <w:szCs w:val="24"/>
              </w:rPr>
            </w:pPr>
            <w:r>
              <w:rPr>
                <w:rFonts w:eastAsia="Times New Roman" w:cs="Times New Roman"/>
                <w:sz w:val="24"/>
                <w:szCs w:val="24"/>
              </w:rPr>
              <w:t>0.07</w:t>
            </w:r>
          </w:p>
        </w:tc>
      </w:tr>
    </w:tbl>
    <w:p>
      <w:pPr>
        <w:pStyle w:val="Normal"/>
        <w:spacing w:lineRule="auto" w:line="480"/>
        <w:rPr/>
      </w:pPr>
      <w:r>
        <mc:AlternateContent>
          <mc:Choice Requires="wps">
            <w:drawing>
              <wp:anchor behindDoc="0" distT="0" distB="0" distL="114300" distR="114300" simplePos="0" locked="0" layoutInCell="1" allowOverlap="1" relativeHeight="4" wp14:anchorId="25C0D6A5">
                <wp:simplePos x="0" y="0"/>
                <wp:positionH relativeFrom="margin">
                  <wp:align>right</wp:align>
                </wp:positionH>
                <wp:positionV relativeFrom="paragraph">
                  <wp:posOffset>284480</wp:posOffset>
                </wp:positionV>
                <wp:extent cx="5944235" cy="3218815"/>
                <wp:effectExtent l="0" t="0" r="0" b="1270"/>
                <wp:wrapTopAndBottom/>
                <wp:docPr id="1" name="Text Box 2"/>
                <a:graphic xmlns:a="http://schemas.openxmlformats.org/drawingml/2006/main">
                  <a:graphicData uri="http://schemas.microsoft.com/office/word/2010/wordprocessingShape">
                    <wps:wsp>
                      <wps:cNvSpPr/>
                      <wps:spPr>
                        <a:xfrm>
                          <a:off x="0" y="0"/>
                          <a:ext cx="5943600" cy="3218040"/>
                        </a:xfrm>
                        <a:prstGeom prst="rect">
                          <a:avLst/>
                        </a:prstGeom>
                        <a:solidFill>
                          <a:srgbClr val="ffffff"/>
                        </a:solidFill>
                        <a:ln w="9360">
                          <a:noFill/>
                        </a:ln>
                      </wps:spPr>
                      <wps:style>
                        <a:lnRef idx="0"/>
                        <a:fillRef idx="0"/>
                        <a:effectRef idx="0"/>
                        <a:fontRef idx="minor"/>
                      </wps:style>
                      <wps:txbx>
                        <w:txbxContent>
                          <w:p>
                            <w:pPr>
                              <w:pStyle w:val="FrameContents"/>
                              <w:keepNext/>
                              <w:rPr/>
                            </w:pPr>
                            <w:r>
                              <w:rPr/>
                              <w:drawing>
                                <wp:inline distT="0" distB="1270" distL="0" distR="8890">
                                  <wp:extent cx="2848610" cy="2341880"/>
                                  <wp:effectExtent l="0" t="0" r="0" b="0"/>
                                  <wp:docPr id="3" name="Picture 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8" descr=""/>
                                          <pic:cNvPicPr>
                                            <a:picLocks noChangeAspect="1" noChangeArrowheads="1"/>
                                          </pic:cNvPicPr>
                                        </pic:nvPicPr>
                                        <pic:blipFill>
                                          <a:blip r:embed="rId2"/>
                                          <a:stretch>
                                            <a:fillRect/>
                                          </a:stretch>
                                        </pic:blipFill>
                                        <pic:spPr bwMode="auto">
                                          <a:xfrm>
                                            <a:off x="0" y="0"/>
                                            <a:ext cx="2848610" cy="2341880"/>
                                          </a:xfrm>
                                          <a:prstGeom prst="rect">
                                            <a:avLst/>
                                          </a:prstGeom>
                                        </pic:spPr>
                                      </pic:pic>
                                    </a:graphicData>
                                  </a:graphic>
                                </wp:inline>
                              </w:drawing>
                            </w:r>
                            <w:r>
                              <w:rPr/>
                              <w:drawing>
                                <wp:inline distT="0" distB="0" distL="0" distR="8890">
                                  <wp:extent cx="2848610" cy="2343150"/>
                                  <wp:effectExtent l="0" t="0" r="0" b="0"/>
                                  <wp:docPr id="4" name="Picture 39" descr="G:\Instruments\Satellites\VIIRS\MODIS_VIIRS_MWIR_Murph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9" descr="G:\Instruments\Satellites\VIIRS\MODIS_VIIRS_MWIR_Murphy.png"/>
                                          <pic:cNvPicPr>
                                            <a:picLocks noChangeAspect="1" noChangeArrowheads="1"/>
                                          </pic:cNvPicPr>
                                        </pic:nvPicPr>
                                        <pic:blipFill>
                                          <a:blip r:embed="rId3"/>
                                          <a:stretch>
                                            <a:fillRect/>
                                          </a:stretch>
                                        </pic:blipFill>
                                        <pic:spPr bwMode="auto">
                                          <a:xfrm>
                                            <a:off x="0" y="0"/>
                                            <a:ext cx="2848610" cy="2343150"/>
                                          </a:xfrm>
                                          <a:prstGeom prst="rect">
                                            <a:avLst/>
                                          </a:prstGeom>
                                        </pic:spPr>
                                      </pic:pic>
                                    </a:graphicData>
                                  </a:graphic>
                                </wp:inline>
                              </w:drawing>
                            </w:r>
                          </w:p>
                          <w:p>
                            <w:pPr>
                              <w:pStyle w:val="Caption1"/>
                              <w:rPr/>
                            </w:pPr>
                            <w:r>
                              <w:rPr/>
                              <w:t xml:space="preserve">Figure </w:t>
                            </w:r>
                            <w:r>
                              <w:rPr/>
                              <w:fldChar w:fldCharType="begin"/>
                            </w:r>
                            <w:r>
                              <w:instrText> SEQ Figure \* ARABIC </w:instrText>
                            </w:r>
                            <w:r>
                              <w:fldChar w:fldCharType="separate"/>
                            </w:r>
                            <w:r>
                              <w:t>1</w:t>
                            </w:r>
                            <w:r>
                              <w:fldChar w:fldCharType="end"/>
                            </w:r>
                            <w:r>
                              <w:rPr/>
                              <w:t>. Relative spectral response (RSR) functions for the infrared bands used for SST</w:t>
                            </w:r>
                            <w:r>
                              <w:rPr>
                                <w:vertAlign w:val="subscript"/>
                              </w:rPr>
                              <w:t>skin</w:t>
                            </w:r>
                            <w:r>
                              <w:rPr/>
                              <w:t xml:space="preserve"> retrieval for MODIS (black) and VIIRS (white). The green lines are the broadband RSR functions of the VIIRS imaging bands, and the red is the atmospheric transmission spectrum for vertical propagation through a cloud-free standard atmosphere. The x-axis is wavelength in μm. From </w:t>
                            </w:r>
                            <w:r>
                              <w:fldChar w:fldCharType="begin"/>
                            </w:r>
                            <w:r>
                              <w:instrText>ADDIN EN.CITE &lt;EndNote&gt;&lt;Cite AuthorYear="1"&gt;&lt;Author&gt;Murphy&lt;/Author&gt;&lt;Year&gt;2002&lt;/Year&gt;&lt;RecNum&gt;2696&lt;/RecNum&gt;&lt;DisplayText&gt;Murphy (2002)&lt;/DisplayText&gt;&lt;record&gt;&lt;rec-number&gt;2696&lt;/rec-number&gt;&lt;foreign-keys&gt;&lt;key app="EN" db-id="5apr590ftef55zea20spppw6srsvdvdazzer" timestamp="1419378184"&gt;2696&lt;/key&gt;&lt;key app="ENWeb" db-id=""&gt;0&lt;/key&gt;&lt;/foreign-keys&gt;&lt;ref-type name="Conference Paper"&gt;47&lt;/ref-type&gt;&lt;contributors&gt;&lt;authors&gt;&lt;author&gt;Murphy, R.E. &lt;/author&gt;&lt;/authors&gt;&lt;/contributors&gt;&lt;titles&gt;&lt;title&gt;Update on the VIIRS Sensor&lt;/title&gt;&lt;secondary-title&gt;MODIS Science Team Meeting, July 22, 2002.&lt;/secondary-title&gt;&lt;/titles&gt;&lt;dates&gt;&lt;year&gt;2002&lt;/year&gt;&lt;/dates&gt;&lt;pub-location&gt;Greenbelt, MD.&lt;/pub-location&gt;&lt;urls&gt;&lt;related-urls&gt;&lt;url&gt;&lt;style face="underline" font="default" size="100%"&gt;https://modis.gsfc.nasa.gov/sci_team/meetings/200207/presentations/murphy.pdf&lt;/style&gt;&lt;/url&gt;&lt;/related-urls&gt;&lt;/urls&gt;&lt;/record&gt;&lt;/Cite&gt;&lt;/EndNote&gt;</w:instrText>
                            </w:r>
                            <w:r>
                              <w:fldChar w:fldCharType="separate"/>
                            </w:r>
                            <w:hyperlink w:anchor="_ENREF_47">
                              <w:bookmarkStart w:id="44" w:name="__Fieldmark__1049_1419489525"/>
                              <w:r>
                                <w:rPr>
                                  <w:rStyle w:val="InternetLink"/>
                                </w:rPr>
                                <w:t>Murphy (2002)</w:t>
                              </w:r>
                              <w:r>
                                <w:rPr>
                                  <w:rStyle w:val="InternetLink"/>
                                </w:rPr>
                              </w:r>
                            </w:hyperlink>
                            <w:bookmarkEnd w:id="44"/>
                            <w:r>
                              <w:rPr/>
                              <w:t>.</w:t>
                            </w:r>
                            <w:r>
                              <w:fldChar w:fldCharType="end"/>
                            </w:r>
                          </w:p>
                          <w:p>
                            <w:pPr>
                              <w:pStyle w:val="FrameContents"/>
                              <w:spacing w:before="0" w:after="120"/>
                              <w:rPr/>
                            </w:pPr>
                            <w:r>
                              <w:rPr/>
                            </w:r>
                          </w:p>
                        </w:txbxContent>
                      </wps:txbx>
                      <wps:bodyPr lIns="90000" rIns="90000" tIns="45000" bIns="45000">
                        <a:noAutofit/>
                      </wps:bodyPr>
                    </wps:wsp>
                  </a:graphicData>
                </a:graphic>
              </wp:anchor>
            </w:drawing>
          </mc:Choice>
          <mc:Fallback>
            <w:pict>
              <v:rect id="shape_0" ID="Text Box 2" fillcolor="white" stroked="f" style="position:absolute;margin-left:-9.05pt;margin-top:22.4pt;width:467.95pt;height:253.35pt;mso-position-horizontal:right;mso-position-horizontal-relative:margin" wp14:anchorId="25C0D6A5">
                <w10:wrap type="square"/>
                <v:fill o:detectmouseclick="t" type="solid" color2="black"/>
                <v:stroke color="#3465a4" weight="9360" joinstyle="miter" endcap="flat"/>
                <v:textbox>
                  <w:txbxContent>
                    <w:p>
                      <w:pPr>
                        <w:pStyle w:val="FrameContents"/>
                        <w:keepNext/>
                        <w:rPr/>
                      </w:pPr>
                      <w:r>
                        <w:rPr/>
                        <w:drawing>
                          <wp:inline distT="0" distB="1270" distL="0" distR="8890">
                            <wp:extent cx="2848610" cy="2341880"/>
                            <wp:effectExtent l="0" t="0" r="0" b="0"/>
                            <wp:docPr id="5" name="Picture 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38" descr=""/>
                                    <pic:cNvPicPr>
                                      <a:picLocks noChangeAspect="1" noChangeArrowheads="1"/>
                                    </pic:cNvPicPr>
                                  </pic:nvPicPr>
                                  <pic:blipFill>
                                    <a:blip r:embed="rId2"/>
                                    <a:stretch>
                                      <a:fillRect/>
                                    </a:stretch>
                                  </pic:blipFill>
                                  <pic:spPr bwMode="auto">
                                    <a:xfrm>
                                      <a:off x="0" y="0"/>
                                      <a:ext cx="2848610" cy="2341880"/>
                                    </a:xfrm>
                                    <a:prstGeom prst="rect">
                                      <a:avLst/>
                                    </a:prstGeom>
                                  </pic:spPr>
                                </pic:pic>
                              </a:graphicData>
                            </a:graphic>
                          </wp:inline>
                        </w:drawing>
                      </w:r>
                      <w:r>
                        <w:rPr/>
                        <w:drawing>
                          <wp:inline distT="0" distB="0" distL="0" distR="8890">
                            <wp:extent cx="2848610" cy="2343150"/>
                            <wp:effectExtent l="0" t="0" r="0" b="0"/>
                            <wp:docPr id="6" name="Picture 39" descr="G:\Instruments\Satellites\VIIRS\MODIS_VIIRS_MWIR_Murph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39" descr="G:\Instruments\Satellites\VIIRS\MODIS_VIIRS_MWIR_Murphy.png"/>
                                    <pic:cNvPicPr>
                                      <a:picLocks noChangeAspect="1" noChangeArrowheads="1"/>
                                    </pic:cNvPicPr>
                                  </pic:nvPicPr>
                                  <pic:blipFill>
                                    <a:blip r:embed="rId3"/>
                                    <a:stretch>
                                      <a:fillRect/>
                                    </a:stretch>
                                  </pic:blipFill>
                                  <pic:spPr bwMode="auto">
                                    <a:xfrm>
                                      <a:off x="0" y="0"/>
                                      <a:ext cx="2848610" cy="2343150"/>
                                    </a:xfrm>
                                    <a:prstGeom prst="rect">
                                      <a:avLst/>
                                    </a:prstGeom>
                                  </pic:spPr>
                                </pic:pic>
                              </a:graphicData>
                            </a:graphic>
                          </wp:inline>
                        </w:drawing>
                      </w:r>
                    </w:p>
                    <w:p>
                      <w:pPr>
                        <w:pStyle w:val="Caption1"/>
                        <w:rPr/>
                      </w:pPr>
                      <w:r>
                        <w:rPr/>
                        <w:t xml:space="preserve">Figure </w:t>
                      </w:r>
                      <w:r>
                        <w:rPr/>
                        <w:fldChar w:fldCharType="begin"/>
                      </w:r>
                      <w:r>
                        <w:instrText> SEQ Figure \* ARABIC </w:instrText>
                      </w:r>
                      <w:r>
                        <w:fldChar w:fldCharType="separate"/>
                      </w:r>
                      <w:r>
                        <w:t>1</w:t>
                      </w:r>
                      <w:r>
                        <w:fldChar w:fldCharType="end"/>
                      </w:r>
                      <w:r>
                        <w:rPr/>
                        <w:t>. Relative spectral response (RSR) functions for the infrared bands used for SST</w:t>
                      </w:r>
                      <w:r>
                        <w:rPr>
                          <w:vertAlign w:val="subscript"/>
                        </w:rPr>
                        <w:t>skin</w:t>
                      </w:r>
                      <w:r>
                        <w:rPr/>
                        <w:t xml:space="preserve"> retrieval for MODIS (black) and VIIRS (white). The green lines are the broadband RSR functions of the VIIRS imaging bands, and the red is the atmospheric transmission spectrum for vertical propagation through a cloud-free standard atmosphere. The x-axis is wavelength in μm. From </w:t>
                      </w:r>
                      <w:r>
                        <w:fldChar w:fldCharType="begin"/>
                      </w:r>
                      <w:r>
                        <w:instrText>ADDIN EN.CITE &lt;EndNote&gt;&lt;Cite AuthorYear="1"&gt;&lt;Author&gt;Murphy&lt;/Author&gt;&lt;Year&gt;2002&lt;/Year&gt;&lt;RecNum&gt;2696&lt;/RecNum&gt;&lt;DisplayText&gt;Murphy (2002)&lt;/DisplayText&gt;&lt;record&gt;&lt;rec-number&gt;2696&lt;/rec-number&gt;&lt;foreign-keys&gt;&lt;key app="EN" db-id="5apr590ftef55zea20spppw6srsvdvdazzer" timestamp="1419378184"&gt;2696&lt;/key&gt;&lt;key app="ENWeb" db-id=""&gt;0&lt;/key&gt;&lt;/foreign-keys&gt;&lt;ref-type name="Conference Paper"&gt;47&lt;/ref-type&gt;&lt;contributors&gt;&lt;authors&gt;&lt;author&gt;Murphy, R.E. &lt;/author&gt;&lt;/authors&gt;&lt;/contributors&gt;&lt;titles&gt;&lt;title&gt;Update on the VIIRS Sensor&lt;/title&gt;&lt;secondary-title&gt;MODIS Science Team Meeting, July 22, 2002.&lt;/secondary-title&gt;&lt;/titles&gt;&lt;dates&gt;&lt;year&gt;2002&lt;/year&gt;&lt;/dates&gt;&lt;pub-location&gt;Greenbelt, MD.&lt;/pub-location&gt;&lt;urls&gt;&lt;related-urls&gt;&lt;url&gt;&lt;style face="underline" font="default" size="100%"&gt;https://modis.gsfc.nasa.gov/sci_team/meetings/200207/presentations/murphy.pdf&lt;/style&gt;&lt;/url&gt;&lt;/related-urls&gt;&lt;/urls&gt;&lt;/record&gt;&lt;/Cite&gt;&lt;/EndNote&gt;</w:instrText>
                      </w:r>
                      <w:r>
                        <w:fldChar w:fldCharType="separate"/>
                      </w:r>
                      <w:hyperlink w:anchor="_ENREF_47">
                        <w:bookmarkStart w:id="45" w:name="__Fieldmark__1049_1419489525"/>
                        <w:r>
                          <w:rPr>
                            <w:rStyle w:val="InternetLink"/>
                          </w:rPr>
                          <w:t>Murphy (2002)</w:t>
                        </w:r>
                        <w:r>
                          <w:rPr>
                            <w:rStyle w:val="InternetLink"/>
                          </w:rPr>
                        </w:r>
                      </w:hyperlink>
                      <w:bookmarkEnd w:id="45"/>
                      <w:r>
                        <w:rPr/>
                        <w:t>.</w:t>
                      </w:r>
                      <w:r>
                        <w:fldChar w:fldCharType="end"/>
                      </w:r>
                    </w:p>
                    <w:p>
                      <w:pPr>
                        <w:pStyle w:val="FrameContents"/>
                        <w:spacing w:before="0" w:after="120"/>
                        <w:rPr/>
                      </w:pPr>
                      <w:r>
                        <w:rPr/>
                      </w:r>
                    </w:p>
                  </w:txbxContent>
                </v:textbox>
              </v:rect>
            </w:pict>
          </mc:Fallback>
        </mc:AlternateContent>
      </w:r>
      <w:r>
        <w:rPr/>
        <w:t xml:space="preserve"> </w:t>
      </w:r>
    </w:p>
    <w:p>
      <w:pPr>
        <w:pStyle w:val="Caption1"/>
        <w:keepNext/>
        <w:jc w:val="center"/>
        <w:rPr/>
      </w:pPr>
      <w:r>
        <w:rPr/>
      </w:r>
    </w:p>
    <w:p>
      <w:pPr>
        <w:pStyle w:val="Caption1"/>
        <w:keepNext/>
        <w:rPr/>
      </w:pPr>
      <w:r>
        <w:rPr/>
      </w:r>
    </w:p>
    <w:p>
      <w:pPr>
        <w:pStyle w:val="Caption1"/>
        <w:keepNext/>
        <w:rPr/>
      </w:pPr>
      <w:r>
        <w:rPr/>
        <w:t xml:space="preserve">Table </w:t>
      </w:r>
      <w:r>
        <w:rPr/>
        <w:fldChar w:fldCharType="begin"/>
      </w:r>
      <w:r>
        <w:instrText> SEQ Table \* ARABIC </w:instrText>
      </w:r>
      <w:r>
        <w:fldChar w:fldCharType="separate"/>
      </w:r>
      <w:r>
        <w:t>1</w:t>
      </w:r>
      <w:r>
        <w:fldChar w:fldCharType="end"/>
      </w:r>
      <w:r>
        <w:rPr/>
        <w:t>. Spectral characteristics of MODIS and VIIRS infrared bands designed to be used for the retrieval of SST</w:t>
      </w:r>
      <w:r>
        <w:rPr>
          <w:vertAlign w:val="subscript"/>
        </w:rPr>
        <w:t>skin</w:t>
      </w:r>
      <w:r>
        <w:rPr/>
        <w:t xml:space="preserve">. Bandwidth is given as Full Width Half Maxiumum positions. The Noise Equivalent Temperature Differences (NEδT) are specified for a typical scene temperature: 300K for all bands except for VIIRS M13 which is 270K. After </w:t>
      </w:r>
      <w:r>
        <w:fldChar w:fldCharType="begin"/>
      </w:r>
      <w:r>
        <w:instrText>ADDIN EN.CITE &lt;EndNote&gt;&lt;Cite AuthorYear="1"&gt;&lt;Author&gt;Vogel&lt;/Author&gt;&lt;Year&gt;2008&lt;/Year&gt;&lt;RecNum&gt;2545&lt;/RecNum&gt;&lt;DisplayText&gt;Vogel et al. (2008)&lt;/DisplayText&gt;&lt;record&gt;&lt;rec-number&gt;2545&lt;/rec-number&gt;&lt;foreign-keys&gt;&lt;key app="EN" db-id="5apr590ftef55zea20spppw6srsvdvdazzer" timestamp="1419378187"&gt;2545&lt;/key&gt;&lt;key app="ENWeb" db-id=""&gt;0&lt;/key&gt;&lt;/foreign-keys&gt;&lt;ref-type name="Journal Article"&gt;17&lt;/ref-type&gt;&lt;contributors&gt;&lt;authors&gt;&lt;author&gt;Vogel, R. L.&lt;/author&gt;&lt;author&gt;Privette, J. L.&lt;/author&gt;&lt;author&gt;Yunyue, Yu&lt;/author&gt;&lt;/authors&gt;&lt;/contributors&gt;&lt;titles&gt;&lt;title&gt;Creating Proxy VIIRS Data From MODIS: Spectral Transformations for Mid- and Thermal-Infrared Bands&lt;/title&gt;&lt;secondary-title&gt;Geoscience and Remote Sensing, IEEE Transactions on&lt;/secondary-title&gt;&lt;/titles&gt;&lt;periodical&gt;&lt;full-title&gt;Geoscience and Remote Sensing, IEEE Transactions on&lt;/full-title&gt;&lt;/periodical&gt;&lt;pages&gt;3768-3782&lt;/pages&gt;&lt;volume&gt;46&lt;/volume&gt;&lt;number&gt;11&lt;/number&gt;&lt;keywords&gt;&lt;keyword&gt;geophysical techniques&lt;/keyword&gt;&lt;keyword&gt;radiative transfer&lt;/keyword&gt;&lt;keyword&gt;remote sensing&lt;/keyword&gt;&lt;keyword&gt;AIRS instrument&lt;/keyword&gt;&lt;keyword&gt;Advanced Very High Resolution Radiometer&lt;/keyword&gt;&lt;keyword&gt;Atmospheric Infrared Sounder&lt;/keyword&gt;&lt;keyword&gt;MODIS data&lt;/keyword&gt;&lt;keyword&gt;Moderate Resolution Imaging Spectroradiometer&lt;/keyword&gt;&lt;keyword&gt;NPOESS Preparatory Project&lt;/keyword&gt;&lt;keyword&gt;National Polar-orbiting Operational Environmental Satellite System&lt;/keyword&gt;&lt;keyword&gt;Visible-Infrared Imager-Radiometer Suite&lt;/keyword&gt;&lt;keyword&gt;proxy VIIRS data&lt;/keyword&gt;&lt;keyword&gt;radiative transfer model&lt;/keyword&gt;&lt;keyword&gt;sensor data&lt;/keyword&gt;&lt;keyword&gt;spectral transformation&lt;/keyword&gt;&lt;keyword&gt;Infrared&lt;/keyword&gt;&lt;keyword&gt;simulation&lt;/keyword&gt;&lt;keyword&gt;visible-infrared imager-radiometer suite (VIIRS)&lt;/keyword&gt;&lt;/keywords&gt;&lt;dates&gt;&lt;year&gt;2008&lt;/year&gt;&lt;/dates&gt;&lt;isbn&gt;0196-2892&lt;/isbn&gt;&lt;urls&gt;&lt;/urls&gt;&lt;/record&gt;&lt;/Cite&gt;&lt;/EndNote&gt;</w:instrText>
      </w:r>
      <w:r>
        <w:fldChar w:fldCharType="separate"/>
      </w:r>
      <w:hyperlink w:anchor="_ENREF_64">
        <w:bookmarkStart w:id="46" w:name="__Fieldmark__1149_1419489525"/>
        <w:r>
          <w:rPr>
            <w:rStyle w:val="InternetLink"/>
          </w:rPr>
          <w:t>Vogel et al. (2008)</w:t>
        </w:r>
        <w:r>
          <w:rPr>
            <w:rStyle w:val="InternetLink"/>
          </w:rPr>
        </w:r>
      </w:hyperlink>
      <w:bookmarkEnd w:id="46"/>
      <w:r>
        <w:rPr/>
        <w:t xml:space="preserve"> and </w:t>
      </w:r>
      <w:r>
        <w:fldChar w:fldCharType="end"/>
      </w:r>
      <w:r>
        <w:fldChar w:fldCharType="begin"/>
      </w:r>
      <w:r>
        <w:instrText>ADDIN EN.CITE &lt;EndNote&gt;&lt;Cite AuthorYear="1"&gt;&lt;Author&gt;Xiong&lt;/Author&gt;&lt;Year&gt;2012&lt;/Year&gt;&lt;RecNum&gt;2691&lt;/RecNum&gt;&lt;DisplayText&gt;Xiong et al. (2012)&lt;/DisplayText&gt;&lt;record&gt;&lt;rec-number&gt;2691&lt;/rec-number&gt;&lt;foreign-keys&gt;&lt;key app="EN" db-id="5apr590ftef55zea20spppw6srsvdvdazzer" timestamp="1419378188"&gt;2691&lt;/key&gt;&lt;key app="ENWeb" db-id=""&gt;0&lt;/key&gt;&lt;/foreign-keys&gt;&lt;ref-type name="Conference Proceedings"&gt;10&lt;/ref-type&gt;&lt;contributors&gt;&lt;authors&gt;&lt;author&gt;Xiong, Xiaoxiong&lt;/author&gt;&lt;author&gt;Butler, Jim&lt;/author&gt;&lt;author&gt;Wu, Aisheng&lt;/author&gt;&lt;author&gt;Chiang, Kwofu V.&lt;/author&gt;&lt;author&gt;Efremova, Boryana&lt;/author&gt;&lt;author&gt;Madhavan, Sriharsha&lt;/author&gt;&lt;author&gt;McIntire, Jeff&lt;/author&gt;&lt;author&gt;Oudrari, Hassan&lt;/author&gt;&lt;/authors&gt;&lt;secondary-authors&gt;&lt;author&gt;Roland Meynart&lt;/author&gt;&lt;author&gt;Steven P. Neeck&lt;/author&gt;&lt;author&gt;Haruhisa Shimoda&lt;/author&gt;&lt;/secondary-authors&gt;&lt;/contributors&gt;&lt;titles&gt;&lt;title&gt;Comparison of MODIS and VIIRS onboard blackbody performance&lt;/title&gt;&lt;secondary-title&gt;Proc. SPIE 8533, Sensors, Systems, and Next-Generation Satellites XVI, 853318 &lt;/secondary-title&gt;&lt;/titles&gt;&lt;volume&gt;8533&lt;/volume&gt;&lt;dates&gt;&lt;year&gt;2012&lt;/year&gt;&lt;/dates&gt;&lt;urls&gt;&lt;related-urls&gt;&lt;url&gt;http://dx.doi.org/10.1117/12.977560&lt;/url&gt;&lt;/related-urls&gt;&lt;/urls&gt;&lt;electronic-resource-num&gt;10.1117/12.977560&lt;/electronic-resource-num&gt;&lt;/record&gt;&lt;/Cite&gt;&lt;/EndNote&gt;</w:instrText>
      </w:r>
      <w:r>
        <w:fldChar w:fldCharType="separate"/>
      </w:r>
      <w:hyperlink w:anchor="_ENREF_74">
        <w:bookmarkStart w:id="47" w:name="__Fieldmark__1155_1419489525"/>
        <w:r>
          <w:rPr>
            <w:rStyle w:val="InternetLink"/>
          </w:rPr>
          <w:t>Xiong et al. (2012)</w:t>
        </w:r>
        <w:r>
          <w:rPr>
            <w:rStyle w:val="InternetLink"/>
          </w:rPr>
        </w:r>
      </w:hyperlink>
      <w:bookmarkEnd w:id="47"/>
      <w:r>
        <w:rPr/>
        <w:t xml:space="preserve">. </w:t>
      </w:r>
      <w:r>
        <w:fldChar w:fldCharType="end"/>
      </w:r>
    </w:p>
    <w:p>
      <w:pPr>
        <w:pStyle w:val="Normal"/>
        <w:spacing w:lineRule="auto" w:line="480"/>
        <w:rPr/>
      </w:pPr>
      <w:r>
        <w:rPr/>
      </w:r>
    </w:p>
    <w:p>
      <w:pPr>
        <w:pStyle w:val="Caption1"/>
        <w:keepNext/>
        <w:spacing w:lineRule="auto" w:line="480"/>
        <w:rPr/>
      </w:pPr>
      <w:r>
        <w:rPr>
          <w:bCs w:val="false"/>
          <w:sz w:val="24"/>
          <w:szCs w:val="24"/>
        </w:rPr>
        <w:t xml:space="preserve">The range of </w:t>
      </w:r>
      <w:del w:id="62" w:author="Guillermo" w:date="2017-07-09T17:15:00Z">
        <w:r>
          <w:rPr>
            <w:bCs w:val="false"/>
            <w:sz w:val="24"/>
            <w:szCs w:val="24"/>
          </w:rPr>
          <w:delText xml:space="preserve">the view angles of the </w:delText>
        </w:r>
      </w:del>
      <w:r>
        <w:rPr>
          <w:bCs w:val="false"/>
          <w:sz w:val="24"/>
          <w:szCs w:val="24"/>
        </w:rPr>
        <w:t xml:space="preserve">rotating telescope </w:t>
      </w:r>
      <w:ins w:id="63" w:author="Guillermo" w:date="2017-07-09T17:15:00Z">
        <w:r>
          <w:rPr>
            <w:bCs w:val="false"/>
            <w:sz w:val="24"/>
            <w:szCs w:val="24"/>
          </w:rPr>
          <w:t xml:space="preserve">angles </w:t>
        </w:r>
      </w:ins>
      <w:r>
        <w:rPr>
          <w:bCs w:val="false"/>
          <w:sz w:val="24"/>
          <w:szCs w:val="24"/>
        </w:rPr>
        <w:t xml:space="preserve">for which earth view data are taken is ±56º from nadir, resulting in a swath width of ~3000 km, </w:t>
      </w:r>
      <w:del w:id="64" w:author="Guillermo" w:date="2017-07-09T17:15:00Z">
        <w:r>
          <w:rPr>
            <w:bCs w:val="false"/>
            <w:sz w:val="24"/>
            <w:szCs w:val="24"/>
          </w:rPr>
          <w:delText xml:space="preserve">and this is </w:delText>
        </w:r>
      </w:del>
      <w:del w:id="65" w:author="Guillermo" w:date="2017-07-09T17:16:00Z">
        <w:r>
          <w:rPr>
            <w:bCs w:val="false"/>
            <w:sz w:val="24"/>
            <w:szCs w:val="24"/>
          </w:rPr>
          <w:delText>wide</w:delText>
        </w:r>
      </w:del>
      <w:r>
        <w:rPr>
          <w:bCs w:val="false"/>
          <w:sz w:val="24"/>
          <w:szCs w:val="24"/>
        </w:rPr>
        <w:t xml:space="preserve"> enough to ensure overlap of adjacent swaths at all latitudes.</w:t>
      </w:r>
    </w:p>
    <w:p>
      <w:pPr>
        <w:pStyle w:val="Normal"/>
        <w:spacing w:lineRule="auto" w:line="480"/>
        <w:rPr/>
      </w:pPr>
      <w:r>
        <mc:AlternateContent>
          <mc:Choice Requires="wps">
            <w:drawing>
              <wp:anchor behindDoc="0" distT="0" distB="0" distL="114300" distR="114300" simplePos="0" locked="0" layoutInCell="1" allowOverlap="1" relativeHeight="6" wp14:anchorId="77E6A717">
                <wp:simplePos x="0" y="0"/>
                <wp:positionH relativeFrom="margin">
                  <wp:align>center</wp:align>
                </wp:positionH>
                <wp:positionV relativeFrom="paragraph">
                  <wp:posOffset>7769225</wp:posOffset>
                </wp:positionV>
                <wp:extent cx="5030470" cy="320675"/>
                <wp:effectExtent l="0" t="0" r="0" b="8890"/>
                <wp:wrapTopAndBottom/>
                <wp:docPr id="7" name="Text Box 8"/>
                <a:graphic xmlns:a="http://schemas.openxmlformats.org/drawingml/2006/main">
                  <a:graphicData uri="http://schemas.microsoft.com/office/word/2010/wordprocessingShape">
                    <wps:wsp>
                      <wps:cNvSpPr/>
                      <wps:spPr>
                        <a:xfrm>
                          <a:off x="0" y="0"/>
                          <a:ext cx="5029920" cy="320040"/>
                        </a:xfrm>
                        <a:prstGeom prst="rect">
                          <a:avLst/>
                        </a:prstGeom>
                        <a:solidFill>
                          <a:srgbClr val="ffffff"/>
                        </a:solidFill>
                        <a:ln>
                          <a:noFill/>
                        </a:ln>
                      </wps:spPr>
                      <wps:style>
                        <a:lnRef idx="0"/>
                        <a:fillRef idx="0"/>
                        <a:effectRef idx="0"/>
                        <a:fontRef idx="minor"/>
                      </wps:style>
                      <wps:txbx>
                        <w:txbxContent>
                          <w:p>
                            <w:pPr>
                              <w:pStyle w:val="Caption1"/>
                              <w:spacing w:before="0" w:after="200"/>
                              <w:rPr>
                                <w:color w:val="auto"/>
                              </w:rPr>
                            </w:pPr>
                            <w:bookmarkStart w:id="48" w:name="_Ref484855219"/>
                            <w:bookmarkStart w:id="49" w:name="_Ref484855577"/>
                            <w:r>
                              <w:rPr>
                                <w:color w:val="auto"/>
                              </w:rPr>
                              <w:t xml:space="preserve">Figure </w:t>
                            </w:r>
                            <w:r>
                              <w:rPr>
                                <w:color w:val="auto"/>
                              </w:rPr>
                              <w:fldChar w:fldCharType="begin"/>
                            </w:r>
                            <w:r>
                              <w:instrText> SEQ Figure \* ARABIC </w:instrText>
                            </w:r>
                            <w:r>
                              <w:fldChar w:fldCharType="separate"/>
                            </w:r>
                            <w:r>
                              <w:t>2</w:t>
                            </w:r>
                            <w:r>
                              <w:fldChar w:fldCharType="end"/>
                            </w:r>
                            <w:bookmarkEnd w:id="49"/>
                            <w:bookmarkEnd w:id="48"/>
                            <w:r>
                              <w:rPr>
                                <w:color w:val="auto"/>
                              </w:rPr>
                              <w:t>. Schematic representation of the growth of the VIIRS M-band pixels across the scan illustrating the beneficial effects of pixel aggregation.</w:t>
                            </w:r>
                          </w:p>
                        </w:txbxContent>
                      </wps:txbx>
                      <wps:bodyPr lIns="0" rIns="0" tIns="0" bIns="0">
                        <a:prstTxWarp prst="textNoShape"/>
                        <a:spAutoFit/>
                      </wps:bodyPr>
                    </wps:wsp>
                  </a:graphicData>
                </a:graphic>
              </wp:anchor>
            </w:drawing>
          </mc:Choice>
          <mc:Fallback>
            <w:pict>
              <v:rect id="shape_0" ID="Text Box 8" fillcolor="white" stroked="f" style="position:absolute;margin-left:35.95pt;margin-top:611.75pt;width:396pt;height:25.15pt;mso-position-horizontal:center;mso-position-horizontal-relative:margin" wp14:anchorId="77E6A717">
                <w10:wrap type="square"/>
                <v:fill o:detectmouseclick="t" type="solid" color2="black"/>
                <v:stroke color="#3465a4" joinstyle="round" endcap="flat"/>
                <v:textbox>
                  <w:txbxContent>
                    <w:p>
                      <w:pPr>
                        <w:pStyle w:val="Caption1"/>
                        <w:spacing w:before="0" w:after="200"/>
                        <w:rPr>
                          <w:color w:val="auto"/>
                        </w:rPr>
                      </w:pPr>
                      <w:bookmarkStart w:id="50" w:name="_Ref484855219"/>
                      <w:bookmarkStart w:id="51" w:name="_Ref484855577"/>
                      <w:r>
                        <w:rPr>
                          <w:color w:val="auto"/>
                        </w:rPr>
                        <w:t xml:space="preserve">Figure </w:t>
                      </w:r>
                      <w:r>
                        <w:rPr>
                          <w:color w:val="auto"/>
                        </w:rPr>
                        <w:fldChar w:fldCharType="begin"/>
                      </w:r>
                      <w:r>
                        <w:instrText> SEQ Figure \* ARABIC </w:instrText>
                      </w:r>
                      <w:r>
                        <w:fldChar w:fldCharType="separate"/>
                      </w:r>
                      <w:r>
                        <w:t>2</w:t>
                      </w:r>
                      <w:r>
                        <w:fldChar w:fldCharType="end"/>
                      </w:r>
                      <w:bookmarkEnd w:id="51"/>
                      <w:bookmarkEnd w:id="50"/>
                      <w:r>
                        <w:rPr>
                          <w:color w:val="auto"/>
                        </w:rPr>
                        <w:t>. Schematic representation of the growth of the VIIRS M-band pixels across the scan illustrating the beneficial effects of pixel aggregation.</w:t>
                      </w:r>
                    </w:p>
                  </w:txbxContent>
                </v:textbox>
              </v:rect>
            </w:pict>
          </mc:Fallback>
        </mc:AlternateContent>
        <w:drawing>
          <wp:anchor behindDoc="0" distT="0" distB="9525" distL="114300" distR="114300" simplePos="0" locked="0" layoutInCell="1" allowOverlap="1" relativeHeight="5">
            <wp:simplePos x="0" y="0"/>
            <wp:positionH relativeFrom="margin">
              <wp:align>center</wp:align>
            </wp:positionH>
            <wp:positionV relativeFrom="paragraph">
              <wp:posOffset>2429510</wp:posOffset>
            </wp:positionV>
            <wp:extent cx="5029835" cy="4029075"/>
            <wp:effectExtent l="0" t="0" r="0" b="0"/>
            <wp:wrapTopAndBottom/>
            <wp:docPr id="9" name="Picture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7" descr=""/>
                    <pic:cNvPicPr>
                      <a:picLocks noChangeAspect="1" noChangeArrowheads="1"/>
                    </pic:cNvPicPr>
                  </pic:nvPicPr>
                  <pic:blipFill>
                    <a:blip r:embed="rId4"/>
                    <a:stretch>
                      <a:fillRect/>
                    </a:stretch>
                  </pic:blipFill>
                  <pic:spPr bwMode="auto">
                    <a:xfrm>
                      <a:off x="0" y="0"/>
                      <a:ext cx="5029835" cy="4029075"/>
                    </a:xfrm>
                    <a:prstGeom prst="rect">
                      <a:avLst/>
                    </a:prstGeom>
                  </pic:spPr>
                </pic:pic>
              </a:graphicData>
            </a:graphic>
          </wp:anchor>
        </w:drawing>
      </w:r>
      <w:r>
        <w:rPr/>
        <w:t xml:space="preserve">A new feature of the VIIRS optical system and on-orbit processing is pixel aggregation. This approach was developed to reduce the growth in pixel size that results from the </w:t>
      </w:r>
      <w:commentRangeStart w:id="13"/>
      <w:r>
        <w:rPr/>
        <w:t xml:space="preserve">earth’s </w:t>
      </w:r>
      <w:r>
        <w:rPr/>
      </w:r>
      <w:commentRangeEnd w:id="13"/>
      <w:r>
        <w:commentReference w:id="13"/>
      </w:r>
      <w:r>
        <w:rPr/>
        <w:t xml:space="preserve">curvature and beam spreading along longer atmospheric paths away from nadir. The native nadir pixel size for the moderate resolution “M” spectral bands, which include those used for SST retrievals,  is 250 m in the scan direction and 750 m in the along-track direction. Three successive measurements are </w:t>
      </w:r>
      <w:del w:id="66" w:author="Guillermo" w:date="2017-07-09T17:31:00Z">
        <w:commentRangeStart w:id="14"/>
        <w:r>
          <w:rPr/>
          <w:delText xml:space="preserve">time </w:delText>
        </w:r>
      </w:del>
      <w:r>
        <w:rPr/>
        <w:t xml:space="preserve">averaged </w:t>
      </w:r>
      <w:r>
        <w:rPr/>
      </w:r>
      <w:commentRangeEnd w:id="14"/>
      <w:r>
        <w:commentReference w:id="14"/>
      </w:r>
      <w:r>
        <w:rPr/>
        <w:t>on-board to yield a pixel size of 750 x 750 m</w:t>
      </w:r>
      <w:r>
        <w:rPr>
          <w:vertAlign w:val="superscript"/>
        </w:rPr>
        <w:t>2</w:t>
      </w:r>
      <w:r>
        <w:rPr/>
        <w:t xml:space="preserve"> at nadir. At absolute scan angles &gt;31.72</w:t>
      </w:r>
      <w:r>
        <w:rPr>
          <w:vertAlign w:val="superscript"/>
        </w:rPr>
        <w:t>o</w:t>
      </w:r>
      <w:r>
        <w:rPr/>
        <w:t xml:space="preserve"> from nadir</w:t>
      </w:r>
      <w:ins w:id="67" w:author="Guillermo" w:date="2017-07-09T17:31:00Z">
        <w:r>
          <w:rPr/>
          <w:t>,</w:t>
        </w:r>
      </w:ins>
      <w:r>
        <w:rPr/>
        <w:t xml:space="preserve"> the on-board processor averages two successive measurements</w:t>
      </w:r>
      <w:ins w:id="68" w:author="Guillermo" w:date="2017-07-09T17:32:00Z">
        <w:r>
          <w:rPr/>
          <w:t xml:space="preserve">&gt; Finally, for </w:t>
        </w:r>
      </w:ins>
      <w:del w:id="69" w:author="Guillermo" w:date="2017-07-09T17:32:00Z">
        <w:r>
          <w:rPr/>
          <w:delText xml:space="preserve"> until </w:delText>
        </w:r>
      </w:del>
      <w:ins w:id="70" w:author="Guillermo" w:date="2017-07-09T17:33:00Z">
        <w:r>
          <w:rPr/>
          <w:t xml:space="preserve">absolute </w:t>
        </w:r>
      </w:ins>
      <w:r>
        <w:rPr/>
        <w:t>scan angles</w:t>
      </w:r>
      <w:ins w:id="71" w:author="Guillermo" w:date="2017-07-09T17:32:00Z">
        <w:r>
          <w:rPr/>
          <w:t xml:space="preserve"> &gt;</w:t>
        </w:r>
      </w:ins>
      <w:del w:id="72" w:author="Guillermo" w:date="2017-07-09T17:32:00Z">
        <w:r>
          <w:rPr/>
          <w:delText xml:space="preserve"> of</w:delText>
        </w:r>
      </w:del>
      <w:ins w:id="73" w:author="Guillermo" w:date="2017-07-09T17:32:00Z">
        <w:r>
          <w:rPr/>
          <w:t> </w:t>
        </w:r>
      </w:ins>
      <w:del w:id="74" w:author="Guillermo" w:date="2017-07-09T17:32:00Z">
        <w:r>
          <w:rPr/>
          <w:delText xml:space="preserve"> </w:delText>
        </w:r>
      </w:del>
      <w:r>
        <w:rPr/>
        <w:t>47.87</w:t>
      </w:r>
      <w:r>
        <w:rPr>
          <w:vertAlign w:val="superscript"/>
        </w:rPr>
        <w:t>o</w:t>
      </w:r>
      <w:del w:id="75" w:author="Guillermo" w:date="2017-07-09T17:32:00Z">
        <w:r>
          <w:rPr/>
          <w:delText xml:space="preserve"> beyond which</w:delText>
        </w:r>
      </w:del>
      <w:r>
        <w:rPr/>
        <w:t xml:space="preserve"> individual measurements are transmitted to ground (</w:t>
      </w:r>
      <w:r>
        <w:rPr/>
        <w:fldChar w:fldCharType="begin"/>
      </w:r>
      <w:r>
        <w:instrText> REF _Ref484855577 \h </w:instrText>
      </w:r>
      <w:r>
        <w:fldChar w:fldCharType="separate"/>
      </w:r>
      <w:r>
        <w:t>Figure 2</w:t>
      </w:r>
      <w:r>
        <w:fldChar w:fldCharType="end"/>
      </w:r>
      <w:r>
        <w:rPr/>
        <w:t xml:space="preserve">, </w:t>
      </w:r>
      <w:r>
        <w:fldChar w:fldCharType="begin"/>
      </w:r>
      <w:r>
        <w:instrText>ADDIN EN.CITE &lt;EndNote&gt;&lt;Cite&gt;&lt;Author&gt;Schueler&lt;/Author&gt;&lt;Year&gt;2013&lt;/Year&gt;&lt;RecNum&gt;2801&lt;/RecNum&gt;&lt;DisplayText&gt;(Schueler et al., 2013)&lt;/DisplayText&gt;&lt;record&gt;&lt;rec-number&gt;2801&lt;/rec-number&gt;&lt;foreign-keys&gt;&lt;key app="EN" db-id="5apr590ftef55zea20spppw6srsvdvdazzer" timestamp="1419378186"&gt;2801&lt;/key&gt;&lt;key app="ENWeb" db-id=""&gt;0&lt;/key&gt;&lt;/foreign-keys&gt;&lt;ref-type name="Journal Article"&gt;17&lt;/ref-type&gt;&lt;contributors&gt;&lt;authors&gt;&lt;author&gt;Schueler, Carl F.&lt;/author&gt;&lt;author&gt;Lee, Thomas F.&lt;/author&gt;&lt;author&gt;Miller, Steven D.&lt;/author&gt;&lt;/authors&gt;&lt;/contributors&gt;&lt;titles&gt;&lt;title&gt;VIIRS constant spatial-resolution advantages&lt;/title&gt;&lt;secondary-title&gt;International Journal of Remote Sensing&lt;/secondary-title&gt;&lt;/titles&gt;&lt;periodical&gt;&lt;full-title&gt;International Journal of Remote Sensing&lt;/full-title&gt;&lt;/periodical&gt;&lt;pages&gt;5761-5777&lt;/pages&gt;&lt;volume&gt;34&lt;/volume&gt;&lt;number&gt;16&lt;/number&gt;&lt;dates&gt;&lt;year&gt;2013&lt;/year&gt;&lt;pub-dates&gt;&lt;date&gt;2013/08/20&lt;/date&gt;&lt;/pub-dates&gt;&lt;/dates&gt;&lt;publisher&gt;Taylor &amp;amp; Francis&lt;/publisher&gt;&lt;isbn&gt;0143-1161&lt;/isbn&gt;&lt;urls&gt;&lt;related-urls&gt;&lt;url&gt;http://dx.doi.org/10.1080/01431161.2013.796102&lt;/url&gt;&lt;/related-urls&gt;&lt;/urls&gt;&lt;electronic-resource-num&gt;10.1080/01431161.2013.796102&lt;/electronic-resource-num&gt;&lt;access-date&gt;2014/04/25&lt;/access-date&gt;&lt;/record&gt;&lt;/Cite&gt;&lt;/EndNote&gt;</w:instrText>
      </w:r>
      <w:r>
        <w:fldChar w:fldCharType="separate"/>
      </w:r>
      <w:bookmarkStart w:id="52" w:name="__Fieldmark__1255_1419489525"/>
      <w:r>
        <w:rPr/>
        <w:t>(Schueler et al., 2013)</w:t>
      </w:r>
      <w:r>
        <w:rPr/>
      </w:r>
      <w:r>
        <w:fldChar w:fldCharType="end"/>
      </w:r>
      <w:hyperlink w:anchor="_ENREF_59">
        <w:bookmarkEnd w:id="52"/>
        <w:r>
          <w:rPr/>
          <w:t xml:space="preserve">; </w:t>
        </w:r>
      </w:hyperlink>
      <w:r>
        <w:fldChar w:fldCharType="begin"/>
      </w:r>
      <w:r>
        <w:instrText>ADDIN EN.CITE &lt;EndNote&gt;&lt;Cite&gt;&lt;Author&gt;Wolfe&lt;/Author&gt;&lt;Year&gt;2013&lt;/Year&gt;&lt;RecNum&gt;2802&lt;/RecNum&gt;&lt;DisplayText&gt;(Wolfe et al., 2013)&lt;/DisplayText&gt;&lt;record&gt;&lt;rec-number&gt;2802&lt;/rec-number&gt;&lt;foreign-keys&gt;&lt;key app="EN" db-id="5apr590ftef55zea20spppw6srsvdvdazzer" timestamp="1419378188"&gt;2802&lt;/key&gt;&lt;key app="ENWeb" db-id=""&gt;0&lt;/key&gt;&lt;/foreign-keys&gt;&lt;ref-type name="Journal Article"&gt;17&lt;/ref-type&gt;&lt;contributors&gt;&lt;authors&gt;&lt;author&gt;Wolfe, Robert E.&lt;/author&gt;&lt;author&gt;Lin, Guoqing&lt;/author&gt;&lt;author&gt;Nishihama, Masahiro&lt;/author&gt;&lt;author&gt;Tewari, Krishna P.&lt;/author&gt;&lt;author&gt;Tilton, James C.&lt;/author&gt;&lt;author&gt;Isaacman, Alice R.&lt;/author&gt;&lt;/authors&gt;&lt;/contributors&gt;&lt;titles&gt;&lt;title&gt;Suomi NPP VIIRS prelaunch and on-orbit geometric calibration and characterization&lt;/title&gt;&lt;secondary-title&gt;Journal of Geophysical Research: Atmospheres&lt;/secondary-title&gt;&lt;/titles&gt;&lt;periodical&gt;&lt;full-title&gt;Journal of Geophysical Research: Atmospheres&lt;/full-title&gt;&lt;/periodical&gt;&lt;pages&gt;2013JD020508&lt;/pages&gt;&lt;volume&gt;118&lt;/volume&gt;&lt;number&gt;20&lt;/number&gt;&lt;keywords&gt;&lt;keyword&gt;geolocation&lt;/keyword&gt;&lt;keyword&gt;pointing&lt;/keyword&gt;&lt;keyword&gt;Control Point Matching&lt;/keyword&gt;&lt;keyword&gt;Spatial Response&lt;/keyword&gt;&lt;keyword&gt;Band-to-band co-registration&lt;/keyword&gt;&lt;keyword&gt;VIIRS&lt;/keyword&gt;&lt;keyword&gt;0478 Pollution: urban, regional and global&lt;/keyword&gt;&lt;keyword&gt;1926 Geospatial&lt;/keyword&gt;&lt;/keywords&gt;&lt;dates&gt;&lt;year&gt;2013&lt;/year&gt;&lt;/dates&gt;&lt;isbn&gt;2169-8996&lt;/isbn&gt;&lt;urls&gt;&lt;related-urls&gt;&lt;url&gt;http://dx.doi.org/10.1002/jgrd.50873&lt;/url&gt;&lt;/related-urls&gt;&lt;/urls&gt;&lt;electronic-resource-num&gt;10.1002/jgrd.50873&lt;/electronic-resource-num&gt;&lt;/record&gt;&lt;/Cite&gt;&lt;/EndNote&gt;</w:instrText>
      </w:r>
      <w:r>
        <w:fldChar w:fldCharType="separate"/>
      </w:r>
      <w:bookmarkStart w:id="53" w:name="__Fieldmark__1265_1419489525"/>
      <w:r>
        <w:rPr/>
        <w:t>(Wolfe et al., 2013)</w:t>
      </w:r>
      <w:r>
        <w:rPr/>
      </w:r>
      <w:r>
        <w:fldChar w:fldCharType="end"/>
      </w:r>
      <w:hyperlink w:anchor="_ENREF_69">
        <w:bookmarkEnd w:id="53"/>
        <w:r>
          <w:rPr/>
          <w:t xml:space="preserve">; </w:t>
        </w:r>
      </w:hyperlink>
      <w:r>
        <w:fldChar w:fldCharType="begin"/>
      </w:r>
      <w:r>
        <w:instrText>ADDIN EN.CITE &lt;EndNote&gt;&lt;Cite&gt;&lt;Author&gt;Gladkova&lt;/Author&gt;&lt;Year&gt;2016&lt;/Year&gt;&lt;RecNum&gt;4577&lt;/RecNum&gt;&lt;DisplayText&gt;(Gladkova et al., 2016)&lt;/DisplayText&gt;&lt;record&gt;&lt;rec-number&gt;4577&lt;/rec-number&gt;&lt;foreign-keys&gt;&lt;key app="EN" db-id="5apr590ftef55zea20spppw6srsvdvdazzer" timestamp="1479266366"&gt;4577&lt;/key&gt;&lt;/foreign-keys&gt;&lt;ref-type name="Journal Article"&gt;17&lt;/ref-type&gt;&lt;contributors&gt;&lt;authors&gt;&lt;author&gt;Gladkova, Irina&lt;/author&gt;&lt;author&gt;Ignatov, Alexander&lt;/author&gt;&lt;author&gt;Shahriar, Fazlul&lt;/author&gt;&lt;author&gt;Kihai, Yury&lt;/author&gt;&lt;author&gt;Hillger, Don&lt;/author&gt;&lt;author&gt;Petrenko, Boris&lt;/author&gt;&lt;/authors&gt;&lt;/contributors&gt;&lt;titles&gt;&lt;title&gt;Improved VIIRS and MODIS SST Imagery&lt;/title&gt;&lt;secondary-title&gt;Remote Sensing&lt;/secondary-title&gt;&lt;/titles&gt;&lt;periodical&gt;&lt;full-title&gt;Remote Sensing&lt;/full-title&gt;&lt;/periodical&gt;&lt;pages&gt;79&lt;/pages&gt;&lt;volume&gt;8&lt;/volume&gt;&lt;number&gt;1&lt;/number&gt;&lt;dates&gt;&lt;year&gt;2016&lt;/year&gt;&lt;/dates&gt;&lt;isbn&gt;2072-4292&lt;/isbn&gt;&lt;accession-num&gt;doi:10.3390/rs8010079&lt;/accession-num&gt;&lt;urls&gt;&lt;related-urls&gt;&lt;url&gt;http://www.mdpi.com/2072-4292/8/1/79&lt;/url&gt;&lt;/related-urls&gt;&lt;/urls&gt;&lt;/record&gt;&lt;/Cite&gt;&lt;/EndNote&gt;</w:instrText>
      </w:r>
      <w:r>
        <w:fldChar w:fldCharType="separate"/>
      </w:r>
      <w:bookmarkStart w:id="54" w:name="__Fieldmark__1275_1419489525"/>
      <w:r>
        <w:rPr/>
        <w:t>(Gladkova et al., 2016)</w:t>
      </w:r>
      <w:r>
        <w:rPr/>
      </w:r>
      <w:r>
        <w:fldChar w:fldCharType="end"/>
      </w:r>
      <w:hyperlink w:anchor="_ENREF_24">
        <w:bookmarkEnd w:id="54"/>
        <w:r>
          <w:rPr/>
          <w:t>). At each aggregation transition, the horizontal sampling interval along the swath returns a value close to that at nadir. This results in much smaller growth in the size of the samples towards the edges of the swath (</w:t>
        </w:r>
      </w:hyperlink>
      <w:r>
        <w:rPr/>
        <w:fldChar w:fldCharType="begin"/>
      </w:r>
      <w:r>
        <w:instrText> REF _Ref487062111 \h </w:instrText>
      </w:r>
      <w:r>
        <w:fldChar w:fldCharType="separate"/>
      </w:r>
      <w:r>
        <w:t>Figure 3</w:t>
      </w:r>
      <w:r>
        <w:fldChar w:fldCharType="end"/>
      </w:r>
      <w:r>
        <w:rPr/>
        <w:t>) and this is much less than for previous broad swath imaging radiometers.</w:t>
      </w:r>
    </w:p>
    <w:p>
      <w:pPr>
        <w:pStyle w:val="Normal"/>
        <w:rPr/>
      </w:pPr>
      <w:r>
        <w:rPr/>
        <w:drawing>
          <wp:inline distT="0" distB="0" distL="0" distR="0">
            <wp:extent cx="5943600" cy="3810000"/>
            <wp:effectExtent l="0" t="0" r="0" b="0"/>
            <wp:docPr id="10" name="Picture 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33" descr=""/>
                    <pic:cNvPicPr>
                      <a:picLocks noChangeAspect="1" noChangeArrowheads="1"/>
                    </pic:cNvPicPr>
                  </pic:nvPicPr>
                  <pic:blipFill>
                    <a:blip r:embed="rId5"/>
                    <a:stretch>
                      <a:fillRect/>
                    </a:stretch>
                  </pic:blipFill>
                  <pic:spPr bwMode="auto">
                    <a:xfrm>
                      <a:off x="0" y="0"/>
                      <a:ext cx="5943600" cy="3810000"/>
                    </a:xfrm>
                    <a:prstGeom prst="rect">
                      <a:avLst/>
                    </a:prstGeom>
                  </pic:spPr>
                </pic:pic>
              </a:graphicData>
            </a:graphic>
          </wp:inline>
        </w:drawing>
      </w:r>
    </w:p>
    <w:p>
      <w:pPr>
        <w:pStyle w:val="Caption1"/>
        <w:rPr/>
      </w:pPr>
      <w:bookmarkStart w:id="55" w:name="_Ref484854947"/>
      <w:bookmarkStart w:id="56" w:name="_Ref487062111"/>
      <w:r>
        <w:rPr/>
        <w:t xml:space="preserve">Figure </w:t>
      </w:r>
      <w:r>
        <w:rPr/>
        <w:fldChar w:fldCharType="begin"/>
      </w:r>
      <w:r>
        <w:instrText> SEQ Figure \* ARABIC </w:instrText>
      </w:r>
      <w:r>
        <w:fldChar w:fldCharType="separate"/>
      </w:r>
      <w:r>
        <w:t>3</w:t>
      </w:r>
      <w:r>
        <w:fldChar w:fldCharType="end"/>
      </w:r>
      <w:bookmarkEnd w:id="56"/>
      <w:bookmarkEnd w:id="55"/>
      <w:r>
        <w:rPr/>
        <w:t>. The effects of pixel aggregation on the growth of VIIRS pixels. HSI:   Horizontal Sampling Interval. HSI is Horizontal Sampling Interval. After Schueler et al., (2013).</w:t>
      </w:r>
    </w:p>
    <w:p>
      <w:pPr>
        <w:pStyle w:val="Caption1"/>
        <w:rPr/>
      </w:pPr>
      <w:r>
        <w:rPr/>
      </w:r>
    </w:p>
    <w:p>
      <w:pPr>
        <w:pStyle w:val="Heading1"/>
        <w:numPr>
          <w:ilvl w:val="0"/>
          <w:numId w:val="3"/>
        </w:numPr>
        <w:rPr/>
      </w:pPr>
      <w:r>
        <w:rPr/>
        <w:t>Independent validation data</w:t>
      </w:r>
    </w:p>
    <w:p>
      <w:pPr>
        <w:pStyle w:val="Normal"/>
        <w:spacing w:lineRule="auto" w:line="480"/>
        <w:rPr/>
      </w:pPr>
      <w:r>
        <w:rPr/>
        <w:t>Our approach to assessing the scientific quality of the VIIRS SST</w:t>
      </w:r>
      <w:r>
        <w:rPr>
          <w:vertAlign w:val="subscript"/>
        </w:rPr>
        <w:t>skin</w:t>
      </w:r>
      <w:r>
        <w:rPr/>
        <w:t xml:space="preserve"> retrievals is based on comparisons with SSTs from other sources. Comparisons with other global SST fields were </w:t>
      </w:r>
      <w:del w:id="76" w:author="Guillermo" w:date="2017-07-09T17:34:00Z">
        <w:r>
          <w:rPr/>
          <w:delText xml:space="preserve">used </w:delText>
        </w:r>
      </w:del>
      <w:ins w:id="77" w:author="Guillermo" w:date="2017-07-09T17:34:00Z">
        <w:r>
          <w:rPr/>
          <w:t xml:space="preserve">made </w:t>
        </w:r>
      </w:ins>
      <w:r>
        <w:rPr/>
        <w:t>early in the VIIRS mission to assess the overall credibility of the derived SST</w:t>
      </w:r>
      <w:r>
        <w:rPr>
          <w:vertAlign w:val="subscript"/>
        </w:rPr>
        <w:t>skin</w:t>
      </w:r>
      <w:r>
        <w:rPr/>
        <w:t>. However, such comparisons are sometimes difficult to interpret in a quantitative fashion</w:t>
      </w:r>
      <w:ins w:id="78" w:author="Guillermo" w:date="2017-07-09T17:34:00Z">
        <w:r>
          <w:rPr/>
          <w:t>,</w:t>
        </w:r>
      </w:ins>
      <w:r>
        <w:rPr/>
        <w:t xml:space="preserve"> as the fields being used as a reference have their own </w:t>
      </w:r>
      <w:del w:id="79" w:author="Guillermo" w:date="2017-07-09T17:34:00Z">
        <w:r>
          <w:rPr/>
          <w:delText xml:space="preserve">uncertainties </w:delText>
        </w:r>
      </w:del>
      <w:ins w:id="80" w:author="Guillermo" w:date="2017-07-09T17:34:00Z">
        <w:r>
          <w:rPr/>
          <w:t xml:space="preserve">issues </w:t>
        </w:r>
      </w:ins>
      <w:r>
        <w:rPr/>
        <w:t>and the spatial distributions of their errors and uncertainties are generally not well known. For quantitative comparisons we use independent subsurface temperature measurements from drifters and SST</w:t>
      </w:r>
      <w:r>
        <w:rPr>
          <w:vertAlign w:val="subscript"/>
        </w:rPr>
        <w:t>skin</w:t>
      </w:r>
      <w:r>
        <w:rPr/>
        <w:t xml:space="preserve"> from ship-based radiometers. In this section we describe the results of quantitative assessments of VIIRS SST</w:t>
      </w:r>
      <w:r>
        <w:rPr>
          <w:vertAlign w:val="subscript"/>
        </w:rPr>
        <w:t>skin</w:t>
      </w:r>
      <w:r>
        <w:rPr/>
        <w:t xml:space="preserve"> retrievals, but first we introduce other relevant SST fields used during VIIRS algorithm development and testing.</w:t>
      </w:r>
    </w:p>
    <w:p>
      <w:pPr>
        <w:pStyle w:val="Heading2"/>
        <w:numPr>
          <w:ilvl w:val="1"/>
          <w:numId w:val="3"/>
        </w:numPr>
        <w:rPr/>
      </w:pPr>
      <w:bookmarkStart w:id="57" w:name="_Toc351990420"/>
      <w:r>
        <w:rPr/>
        <w:t xml:space="preserve"> </w:t>
      </w:r>
      <w:bookmarkEnd w:id="57"/>
      <w:r>
        <w:rPr/>
        <w:t>AVHRR optimally interpolated field (Reynolds SSTs)</w:t>
      </w:r>
    </w:p>
    <w:p>
      <w:pPr>
        <w:pStyle w:val="Normal"/>
        <w:spacing w:lineRule="auto" w:line="480"/>
        <w:rPr/>
      </w:pPr>
      <w:r>
        <w:rPr/>
        <w:t>Daily optimally interpolated 0.25</w:t>
      </w:r>
      <w:r>
        <w:rPr>
          <w:vertAlign w:val="superscript"/>
        </w:rPr>
        <w:t xml:space="preserve">o </w:t>
      </w:r>
      <w:r>
        <w:rPr/>
        <w:t>gridded SST fields (DOISST) derived from IR based AVHRR Pathfinder V5 SSTs, buoys and ships to produce gap free fields (</w:t>
      </w:r>
      <w:r>
        <w:fldChar w:fldCharType="begin"/>
      </w:r>
      <w:r>
        <w:instrText>ADDIN EN.CITE &lt;EndNote&gt;&lt;Cite&gt;&lt;Author&gt;Reynolds&lt;/Author&gt;&lt;Year&gt;2007&lt;/Year&gt;&lt;RecNum&gt;2312&lt;/RecNum&gt;&lt;DisplayText&gt;(Reynolds et al., 2007)&lt;/DisplayText&gt;&lt;record&gt;&lt;rec-number&gt;2312&lt;/rec-number&gt;&lt;foreign-keys&gt;&lt;key app="EN" db-id="w2r0xxadmsedavewtx459etbexszdss0wfsr" timestamp="1425337883"&gt;2312&lt;/key&gt;&lt;/foreign-keys&gt;&lt;ref-type name="Journal Article"&gt;17&lt;/ref-type&gt;&lt;contributors&gt;&lt;authors&gt;&lt;author&gt;Reynolds, Richard W.&lt;/author&gt;&lt;author&gt;Smith, Thomas M.&lt;/author&gt;&lt;author&gt;Liu, Chunying&lt;/author&gt;&lt;author&gt;Chelton, Dudley B.&lt;/author&gt;&lt;author&gt;Casey, Kenneth S.&lt;/author&gt;&lt;author&gt;Schlax, Michael G.&lt;/author&gt;&lt;/authors&gt;&lt;/contributors&gt;&lt;titles&gt;&lt;title&gt;Daily High-Resolution-Blended Analyses for Sea Surface Temperature&lt;/title&gt;&lt;secondary-title&gt;Journal of Climate&lt;/secondary-title&gt;&lt;short-title&gt;Daily High-Resolution-Blended Analyses for Sea Surface Temperature&lt;/short-title&gt;&lt;/titles&gt;&lt;periodical&gt;&lt;full-title&gt;Journal of CLimate&lt;/full-title&gt;&lt;/periodical&gt;&lt;pages&gt;5473-5496&lt;/pages&gt;&lt;volume&gt;20&lt;/volume&gt;&lt;number&gt;22&lt;/number&gt;&lt;dates&gt;&lt;year&gt;2007&lt;/year&gt;&lt;pub-dates&gt;&lt;date&gt;November 01, 2007&lt;/date&gt;&lt;/pub-dates&gt;&lt;/dates&gt;&lt;urls&gt;&lt;related-urls&gt;&lt;url&gt;http://dx.doi.org/10.1175%2F2007JCLI1824.1&lt;/url&gt;&lt;/related-urls&gt;&lt;pdf-urls&gt;&lt;url&gt;file://D:\Electronic papers\Reynolds_et_al_2007.pdf&lt;/url&gt;&lt;/pdf-urls&gt;&lt;/urls&gt;&lt;/record&gt;&lt;/Cite&gt;&lt;/EndNote&gt;</w:instrText>
      </w:r>
      <w:r>
        <w:fldChar w:fldCharType="separate"/>
      </w:r>
      <w:bookmarkStart w:id="58" w:name="__Fieldmark__1379_1419489525"/>
      <w:r>
        <w:rPr/>
        <w:t>(Reynolds et al., 2007)</w:t>
      </w:r>
      <w:r>
        <w:rPr/>
      </w:r>
      <w:r>
        <w:fldChar w:fldCharType="end"/>
      </w:r>
      <w:hyperlink w:anchor="_ENREF_55">
        <w:bookmarkEnd w:id="58"/>
        <w:r>
          <w:rPr/>
          <w:t xml:space="preserve">; </w:t>
        </w:r>
      </w:hyperlink>
      <w:r>
        <w:fldChar w:fldCharType="begin"/>
      </w:r>
      <w:r>
        <w:instrText>ADDIN EN.CITE &lt;EndNote&gt;&lt;Cite&gt;&lt;Author&gt;Banzon&lt;/Author&gt;&lt;Year&gt;2014&lt;/Year&gt;&lt;RecNum&gt;3946&lt;/RecNum&gt;&lt;DisplayText&gt;(Banzon et al., 2014)&lt;/DisplayText&gt;&lt;record&gt;&lt;rec-number&gt;3946&lt;/rec-number&gt;&lt;foreign-keys&gt;&lt;key app="EN" db-id="5apr590ftef55zea20spppw6srsvdvdazzer" timestamp="1422024116"&gt;3946&lt;/key&gt;&lt;/foreign-keys&gt;&lt;ref-type name="Journal Article"&gt;17&lt;/ref-type&gt;&lt;contributors&gt;&lt;authors&gt;&lt;author&gt;Banzon, Viva F.&lt;/author&gt;&lt;author&gt;Reynolds, Richard W.&lt;/author&gt;&lt;author&gt;Stokes, Diane&lt;/author&gt;&lt;author&gt;Xue, Yan&lt;/author&gt;&lt;/authors&gt;&lt;/contributors&gt;&lt;titles&gt;&lt;title&gt;A 1/4°-Spatial-Resolution Daily Sea Surface Temperature Climatology Based on a Blended Satellite and in situ Analysis&lt;/title&gt;&lt;secondary-title&gt;Journal of Climate&lt;/secondary-title&gt;&lt;/titles&gt;&lt;periodical&gt;&lt;full-title&gt;Journal of Climate&lt;/full-title&gt;&lt;/periodical&gt;&lt;pages&gt;8221-8228&lt;/pages&gt;&lt;volume&gt;27&lt;/volume&gt;&lt;number&gt;21&lt;/number&gt;&lt;dates&gt;&lt;year&gt;2014&lt;/year&gt;&lt;pub-dates&gt;&lt;date&gt;2014/11/01&lt;/date&gt;&lt;/pub-dates&gt;&lt;/dates&gt;&lt;publisher&gt;American Meteorological Society&lt;/publisher&gt;&lt;isbn&gt;0894-8755&lt;/isbn&gt;&lt;urls&gt;&lt;related-urls&gt;&lt;url&gt;http://dx.doi.org/10.1175/JCLI-D-14-00293.1&lt;/url&gt;&lt;/related-urls&gt;&lt;/urls&gt;&lt;electronic-resource-num&gt;10.1175/JCLI-D-14-00293.1&lt;/electronic-resource-num&gt;&lt;access-date&gt;2015/01/23&lt;/access-date&gt;&lt;/record&gt;&lt;/Cite&gt;&lt;/EndNote&gt;</w:instrText>
      </w:r>
      <w:r>
        <w:fldChar w:fldCharType="separate"/>
      </w:r>
      <w:bookmarkStart w:id="59" w:name="__Fieldmark__1389_1419489525"/>
      <w:r>
        <w:rPr/>
        <w:t>(Banzon et al., 2014)</w:t>
      </w:r>
      <w:r>
        <w:rPr/>
      </w:r>
      <w:r>
        <w:fldChar w:fldCharType="end"/>
      </w:r>
      <w:hyperlink w:anchor="_ENREF_6">
        <w:bookmarkEnd w:id="59"/>
        <w:r>
          <w:rPr/>
          <w:t>) were used in t</w:t>
        </w:r>
      </w:hyperlink>
      <w:commentRangeStart w:id="15"/>
      <w:commentRangeStart w:id="16"/>
      <w:r>
        <w:rPr/>
        <w:t>his study</w:t>
      </w:r>
      <w:r>
        <w:rPr/>
      </w:r>
      <w:commentRangeEnd w:id="16"/>
      <w:r>
        <w:commentReference w:id="16"/>
      </w:r>
      <w:r>
        <w:rPr/>
      </w:r>
      <w:commentRangeEnd w:id="15"/>
      <w:r>
        <w:commentReference w:id="15"/>
      </w:r>
      <w:r>
        <w:rPr/>
        <w:t xml:space="preserve"> as comparison fields. The DOISST product is frequently referred to as </w:t>
      </w:r>
      <w:ins w:id="81" w:author="Guillermo" w:date="2017-07-09T17:36:00Z">
        <w:r>
          <w:rPr/>
          <w:t>“</w:t>
        </w:r>
      </w:ins>
      <w:r>
        <w:rPr/>
        <w:t>the Reynolds SST fields</w:t>
      </w:r>
      <w:ins w:id="82" w:author="Guillermo" w:date="2017-07-09T17:36:00Z">
        <w:r>
          <w:rPr/>
          <w:t>”</w:t>
        </w:r>
      </w:ins>
      <w:r>
        <w:rPr/>
        <w:t xml:space="preserve"> (v1: </w:t>
      </w:r>
      <w:r>
        <w:fldChar w:fldCharType="begin"/>
      </w:r>
      <w:r>
        <w:instrText>ADDIN EN.CITE &lt;EndNote&gt;&lt;Cite&gt;&lt;Author&gt;Reynolds&lt;/Author&gt;&lt;Year&gt;1994&lt;/Year&gt;&lt;RecNum&gt;566&lt;/RecNum&gt;&lt;DisplayText&gt;(Reynolds and Smith, 1994)&lt;/DisplayText&gt;&lt;record&gt;&lt;rec-number&gt;566&lt;/rec-number&gt;&lt;foreign-keys&gt;&lt;key app="EN" db-id="5apr590ftef55zea20spppw6srsvdvdazzer" timestamp="1419378185"&gt;566&lt;/key&gt;&lt;key app="ENWeb" db-id=""&gt;0&lt;/key&gt;&lt;/foreign-keys&gt;&lt;ref-type name="Journal Article"&gt;17&lt;/ref-type&gt;&lt;contributors&gt;&lt;authors&gt;&lt;author&gt;Reynolds, R. W.&lt;/author&gt;&lt;author&gt;T. M. Smith&lt;/author&gt;&lt;/authors&gt;&lt;/contributors&gt;&lt;titles&gt;&lt;title&gt;Improved global sea surface temperature analysis using optimum interpolation&lt;/title&gt;&lt;secondary-title&gt;J. Climate&lt;/secondary-title&gt;&lt;/titles&gt;&lt;periodical&gt;&lt;full-title&gt;J. Climate&lt;/full-title&gt;&lt;/periodical&gt;&lt;pages&gt;929-948&lt;/pages&gt;&lt;volume&gt;7&lt;/volume&gt;&lt;dates&gt;&lt;year&gt;1994&lt;/year&gt;&lt;/dates&gt;&lt;urls&gt;&lt;/urls&gt;&lt;/record&gt;&lt;/Cite&gt;&lt;/EndNote&gt;</w:instrText>
      </w:r>
      <w:r>
        <w:fldChar w:fldCharType="separate"/>
      </w:r>
      <w:bookmarkStart w:id="60" w:name="__Fieldmark__1415_1419489525"/>
      <w:r>
        <w:rPr/>
        <w:t>(Reynolds and Smith, 1994)</w:t>
      </w:r>
      <w:r>
        <w:rPr/>
      </w:r>
      <w:r>
        <w:fldChar w:fldCharType="end"/>
      </w:r>
      <w:hyperlink w:anchor="_ENREF_54">
        <w:bookmarkEnd w:id="60"/>
        <w:r>
          <w:rPr/>
          <w:t xml:space="preserve">, v2: </w:t>
        </w:r>
      </w:hyperlink>
      <w:r>
        <w:fldChar w:fldCharType="begin"/>
      </w:r>
      <w:r>
        <w:instrText>ADDIN EN.CITE &lt;EndNote&gt;&lt;Cite&gt;&lt;Author&gt;Reynolds&lt;/Author&gt;&lt;Year&gt;2007&lt;/Year&gt;&lt;RecNum&gt;2312&lt;/RecNum&gt;&lt;DisplayText&gt;(Reynolds et al., 2007)&lt;/DisplayText&gt;&lt;record&gt;&lt;rec-number&gt;2312&lt;/rec-number&gt;&lt;foreign-keys&gt;&lt;key app="EN" db-id="w2r0xxadmsedavewtx459etbexszdss0wfsr" timestamp="1425337883"&gt;2312&lt;/key&gt;&lt;/foreign-keys&gt;&lt;ref-type name="Journal Article"&gt;17&lt;/ref-type&gt;&lt;contributors&gt;&lt;authors&gt;&lt;author&gt;Reynolds, Richard W.&lt;/author&gt;&lt;author&gt;Smith, Thomas M.&lt;/author&gt;&lt;author&gt;Liu, Chunying&lt;/author&gt;&lt;author&gt;Chelton, Dudley B.&lt;/author&gt;&lt;author&gt;Casey, Kenneth S.&lt;/author&gt;&lt;author&gt;Schlax, Michael G.&lt;/author&gt;&lt;/authors&gt;&lt;/contributors&gt;&lt;titles&gt;&lt;title&gt;Daily High-Resolution-Blended Analyses for Sea Surface Temperature&lt;/title&gt;&lt;secondary-title&gt;Journal of Climate&lt;/secondary-title&gt;&lt;short-title&gt;Daily High-Resolution-Blended Analyses for Sea Surface Temperature&lt;/short-title&gt;&lt;/titles&gt;&lt;periodical&gt;&lt;full-title&gt;Journal of CLimate&lt;/full-title&gt;&lt;/periodical&gt;&lt;pages&gt;5473-5496&lt;/pages&gt;&lt;volume&gt;20&lt;/volume&gt;&lt;number&gt;22&lt;/number&gt;&lt;dates&gt;&lt;year&gt;2007&lt;/year&gt;&lt;pub-dates&gt;&lt;date&gt;November 01, 2007&lt;/date&gt;&lt;/pub-dates&gt;&lt;/dates&gt;&lt;urls&gt;&lt;related-urls&gt;&lt;url&gt;http://dx.doi.org/10.1175%2F2007JCLI1824.1&lt;/url&gt;&lt;/related-urls&gt;&lt;pdf-urls&gt;&lt;url&gt;file://D:\Electronic papers\Reynolds_et_al_2007.pdf&lt;/url&gt;&lt;/pdf-urls&gt;&lt;/urls&gt;&lt;/record&gt;&lt;/Cite&gt;&lt;/EndNote&gt;</w:instrText>
      </w:r>
      <w:r>
        <w:fldChar w:fldCharType="separate"/>
      </w:r>
      <w:bookmarkStart w:id="61" w:name="__Fieldmark__1426_1419489525"/>
      <w:r>
        <w:rPr/>
        <w:t>(Reynolds et al., 2007)</w:t>
      </w:r>
      <w:r>
        <w:rPr/>
      </w:r>
      <w:r>
        <w:fldChar w:fldCharType="end"/>
      </w:r>
      <w:hyperlink w:anchor="_ENREF_55">
        <w:bookmarkEnd w:id="61"/>
        <w:r>
          <w:rPr/>
          <w:t xml:space="preserve">).  </w:t>
        </w:r>
      </w:hyperlink>
      <w:del w:id="83" w:author="Guillermo" w:date="2017-07-09T17:36:00Z">
        <w:r>
          <w:rPr/>
          <w:delText xml:space="preserve"> </w:delText>
        </w:r>
      </w:del>
      <w:r>
        <w:rPr/>
        <w:t>Reynolds SST products are bias-corrected to represent a subsurface temperature; for drifting buoys the temperature is typically measured at a depth of ~20cm. For comparisons to the skin temperatures presented in this study</w:t>
      </w:r>
      <w:ins w:id="84" w:author="Guillermo" w:date="2017-07-09T17:36:00Z">
        <w:r>
          <w:rPr/>
          <w:t>,</w:t>
        </w:r>
      </w:ins>
      <w:r>
        <w:rPr/>
        <w:t xml:space="preserve"> the DOISST was adjusted to a </w:t>
      </w:r>
      <w:ins w:id="85" w:author="Guillermo" w:date="2017-07-09T17:37:00Z">
        <w:r>
          <w:rPr/>
          <w:t xml:space="preserve">colder </w:t>
        </w:r>
      </w:ins>
      <w:r>
        <w:rPr/>
        <w:t>skin temperature by adding -0.17</w:t>
      </w:r>
      <w:r>
        <w:rPr>
          <w:vertAlign w:val="superscript"/>
        </w:rPr>
        <w:t>o</w:t>
      </w:r>
      <w:r>
        <w:rPr>
          <w:vertAlign w:val="subscript"/>
        </w:rPr>
        <w:t xml:space="preserve"> </w:t>
      </w:r>
      <w:r>
        <w:rPr/>
        <w:t xml:space="preserve">C – the average </w:t>
      </w:r>
      <w:del w:id="86" w:author="Guillermo" w:date="2017-07-09T17:37:00Z">
        <w:r>
          <w:rPr/>
          <w:delText xml:space="preserve">temperatures </w:delText>
        </w:r>
      </w:del>
      <w:r>
        <w:rPr/>
        <w:t xml:space="preserve">difference between the </w:t>
      </w:r>
      <w:ins w:id="87" w:author="Guillermo" w:date="2017-07-09T17:37:00Z">
        <w:r>
          <w:rPr/>
          <w:t xml:space="preserve">temperatures of the </w:t>
        </w:r>
      </w:ins>
      <w:r>
        <w:rPr/>
        <w:t>skin and the depth of the drifting buoy measurements (</w:t>
      </w:r>
      <w:r>
        <w:fldChar w:fldCharType="begin"/>
      </w:r>
      <w:r>
        <w:instrText>ADDIN EN.CITE &lt;EndNote&gt;&lt;Cite&gt;&lt;Author&gt;Donlon&lt;/Author&gt;&lt;Year&gt;2002&lt;/Year&gt;&lt;RecNum&gt;464&lt;/RecNum&gt;&lt;DisplayText&gt;(Donlon et al., 2002)&lt;/DisplayText&gt;&lt;record&gt;&lt;rec-number&gt;464&lt;/rec-number&gt;&lt;foreign-keys&gt;&lt;key app="EN" db-id="5apr590ftef55zea20spppw6srsvdvdazzer" timestamp="1419378179"&gt;464&lt;/key&gt;&lt;key app="ENWeb" db-id=""&gt;0&lt;/key&gt;&lt;/foreign-keys&gt;&lt;ref-type name="Journal Article"&gt;17&lt;/ref-type&gt;&lt;contributors&gt;&lt;authors&gt;&lt;author&gt;Donlon, C.J.&lt;/author&gt;&lt;author&gt;Minnett, P.J.&lt;/author&gt;&lt;author&gt;Gentemann, C.&lt;/author&gt;&lt;author&gt;Nightingale, T.J.&lt;/author&gt;&lt;author&gt;Barton, I.J.&lt;/author&gt;&lt;author&gt;Ward, B.&lt;/author&gt;&lt;author&gt;Murray, J.&lt;/author&gt;&lt;/authors&gt;&lt;/contributors&gt;&lt;titles&gt;&lt;title&gt;Toward improved validation of satellite sea surface skin temperature measurements for climate research.&lt;/title&gt;&lt;secondary-title&gt;Journal of Climate&lt;/secondary-title&gt;&lt;/titles&gt;&lt;periodical&gt;&lt;full-title&gt;Journal of Climate&lt;/full-title&gt;&lt;/periodical&gt;&lt;pages&gt;353-369&lt;/pages&gt;&lt;volume&gt;15&lt;/volume&gt;&lt;dates&gt;&lt;year&gt;2002&lt;/year&gt;&lt;/dates&gt;&lt;urls&gt;&lt;/urls&gt;&lt;/record&gt;&lt;/Cite&gt;&lt;/EndNote&gt;</w:instrText>
      </w:r>
      <w:r>
        <w:fldChar w:fldCharType="separate"/>
      </w:r>
      <w:bookmarkStart w:id="62" w:name="__Fieldmark__1462_1419489525"/>
      <w:r>
        <w:rPr/>
        <w:t>(Donlon et al., 2002)</w:t>
      </w:r>
      <w:r>
        <w:rPr/>
      </w:r>
      <w:r>
        <w:fldChar w:fldCharType="end"/>
      </w:r>
      <w:hyperlink w:anchor="_ENREF_17">
        <w:bookmarkEnd w:id="62"/>
        <w:r>
          <w:rPr/>
          <w:t xml:space="preserve">; </w:t>
        </w:r>
      </w:hyperlink>
      <w:r>
        <w:fldChar w:fldCharType="begin"/>
      </w:r>
      <w:r>
        <w:instrText>ADDIN EN.CITE &lt;EndNote&gt;&lt;Cite&gt;&lt;Author&gt;Minnett&lt;/Author&gt;&lt;Year&gt;2011&lt;/Year&gt;&lt;RecNum&gt;2597&lt;/RecNum&gt;&lt;DisplayText&gt;(Minnett et al., 2011)&lt;/DisplayText&gt;&lt;record&gt;&lt;rec-number&gt;2597&lt;/rec-number&gt;&lt;foreign-keys&gt;&lt;key app="EN" db-id="5apr590ftef55zea20spppw6srsvdvdazzer" timestamp="1419378184"&gt;2597&lt;/key&gt;&lt;key app="ENWeb" db-id=""&gt;0&lt;/key&gt;&lt;/foreign-keys&gt;&lt;ref-type name="Journal Article"&gt;17&lt;/ref-type&gt;&lt;contributors&gt;&lt;authors&gt;&lt;author&gt;Minnett, Peter J.&lt;/author&gt;&lt;author&gt;Smith, Murray&lt;/author&gt;&lt;author&gt;Ward, Brian&lt;/author&gt;&lt;/authors&gt;&lt;/contributors&gt;&lt;titles&gt;&lt;title&gt;Measurements of the oceanic thermal skin effect&lt;/title&gt;&lt;secondary-title&gt;Deep Sea Research Part II: Topical Studies in Oceanography&lt;/secondary-title&gt;&lt;/titles&gt;&lt;periodical&gt;&lt;full-title&gt;Deep Sea Research Part II: Topical Studies in Oceanography&lt;/full-title&gt;&lt;/periodical&gt;&lt;pages&gt;861-868&lt;/pages&gt;&lt;volume&gt;58&lt;/volume&gt;&lt;number&gt;6&lt;/number&gt;&lt;keywords&gt;&lt;keyword&gt;Skin SST&lt;/keyword&gt;&lt;keyword&gt;Daytime skin effect&lt;/keyword&gt;&lt;keyword&gt;Marine winds&lt;/keyword&gt;&lt;keyword&gt;Flow distortion correction&lt;/keyword&gt;&lt;keyword&gt;SAGE&lt;/keyword&gt;&lt;/keywords&gt;&lt;dates&gt;&lt;year&gt;2011&lt;/year&gt;&lt;/dates&gt;&lt;isbn&gt;0967-0645&lt;/isbn&gt;&lt;urls&gt;&lt;related-urls&gt;&lt;url&gt;http://www.sciencedirect.com/science/article/pii/S0967064510003024&lt;/url&gt;&lt;/related-urls&gt;&lt;/urls&gt;&lt;electronic-resource-num&gt;10.1016/j.dsr2.2010.10.024&lt;/electronic-resource-num&gt;&lt;/record&gt;&lt;/Cite&gt;&lt;/EndNote&gt;</w:instrText>
      </w:r>
      <w:r>
        <w:fldChar w:fldCharType="separate"/>
      </w:r>
      <w:bookmarkStart w:id="63" w:name="__Fieldmark__1472_1419489525"/>
      <w:r>
        <w:rPr/>
        <w:t>(Minnett et al., 2011)</w:t>
      </w:r>
      <w:r>
        <w:rPr/>
      </w:r>
      <w:r>
        <w:fldChar w:fldCharType="end"/>
      </w:r>
      <w:hyperlink w:anchor="_ENREF_46">
        <w:bookmarkEnd w:id="63"/>
        <w:r>
          <w:rPr/>
          <w:t xml:space="preserve">).  </w:t>
        </w:r>
      </w:hyperlink>
    </w:p>
    <w:p>
      <w:pPr>
        <w:pStyle w:val="Heading2"/>
        <w:numPr>
          <w:ilvl w:val="1"/>
          <w:numId w:val="3"/>
        </w:numPr>
        <w:rPr/>
      </w:pPr>
      <w:r>
        <w:rPr/>
        <w:t xml:space="preserve"> </w:t>
      </w:r>
      <w:r>
        <w:rPr/>
        <w:t>WindSat SST fields</w:t>
      </w:r>
    </w:p>
    <w:p>
      <w:pPr>
        <w:pStyle w:val="Normal"/>
        <w:tabs>
          <w:tab w:val="left" w:pos="720" w:leader="none"/>
        </w:tabs>
        <w:spacing w:lineRule="auto" w:line="480"/>
        <w:rPr/>
      </w:pPr>
      <w:r>
        <w:rPr/>
        <w:t>SSTs derived from sensors operating in the microwave range are generally insensitive to the presence of most clouds. Instead, coverage gaps in coverage in the swaths result primarily from heavy rainfall (</w:t>
      </w:r>
      <w:r>
        <w:fldChar w:fldCharType="begin"/>
      </w:r>
      <w:r>
        <w:instrText>ADDIN EN.CITE &lt;EndNote&gt;&lt;Cite&gt;&lt;Author&gt;Wentz&lt;/Author&gt;&lt;Year&gt;1997&lt;/Year&gt;&lt;RecNum&gt;637&lt;/RecNum&gt;&lt;DisplayText&gt;(Wentz, 1997)&lt;/DisplayText&gt;&lt;record&gt;&lt;rec-number&gt;637&lt;/rec-number&gt;&lt;foreign-keys&gt;&lt;key app="EN" db-id="5apr590ftef55zea20spppw6srsvdvdazzer" timestamp="1419378187"&gt;637&lt;/key&gt;&lt;key app="ENWeb" db-id=""&gt;0&lt;/key&gt;&lt;/foreign-keys&gt;&lt;ref-type name="Journal Article"&gt;17&lt;/ref-type&gt;&lt;contributors&gt;&lt;authors&gt;&lt;author&gt;Wentz, F. J.&lt;/author&gt;&lt;/authors&gt;&lt;/contributors&gt;&lt;titles&gt;&lt;title&gt;A well-calibrated ocean algorithm for SSM/I&lt;/title&gt;&lt;secondary-title&gt;Journal of Geophysical Research&lt;/secondary-title&gt;&lt;/titles&gt;&lt;periodical&gt;&lt;full-title&gt;Journal of Geophysical Research&lt;/full-title&gt;&lt;/periodical&gt;&lt;pages&gt;8703-8718.&lt;/pages&gt;&lt;volume&gt;102&lt;/volume&gt;&lt;number&gt;C4&lt;/number&gt;&lt;dates&gt;&lt;year&gt;1997&lt;/year&gt;&lt;/dates&gt;&lt;urls&gt;&lt;/urls&gt;&lt;/record&gt;&lt;/Cite&gt;&lt;/EndNote&gt;</w:instrText>
      </w:r>
      <w:r>
        <w:fldChar w:fldCharType="separate"/>
      </w:r>
      <w:bookmarkStart w:id="64" w:name="__Fieldmark__1493_1419489525"/>
      <w:r>
        <w:rPr/>
        <w:t>(Wentz, 1997)</w:t>
      </w:r>
      <w:r>
        <w:rPr/>
      </w:r>
      <w:r>
        <w:fldChar w:fldCharType="end"/>
      </w:r>
      <w:hyperlink w:anchor="_ENREF_68">
        <w:bookmarkEnd w:id="64"/>
        <w:r>
          <w:rPr/>
          <w:t>), but also from high winds, &gt;20 ms</w:t>
        </w:r>
      </w:hyperlink>
      <w:r>
        <w:rPr>
          <w:vertAlign w:val="superscript"/>
        </w:rPr>
        <w:t>-1</w:t>
      </w:r>
      <w:r>
        <w:rPr/>
        <w:t>, sun glint, and radio frequency interference (</w:t>
      </w:r>
      <w:r>
        <w:fldChar w:fldCharType="begin"/>
      </w:r>
      <w:r>
        <w:instrText>ADDIN EN.CITE &lt;EndNote&gt;&lt;Cite&gt;&lt;Author&gt;Hilburn&lt;/Author&gt;&lt;Year&gt;2014&lt;/Year&gt;&lt;RecNum&gt;4572&lt;/RecNum&gt;&lt;DisplayText&gt;(Hilburn et al., 2014)&lt;/DisplayText&gt;&lt;record&gt;&lt;rec-number&gt;4572&lt;/rec-number&gt;&lt;foreign-keys&gt;&lt;key app="EN" db-id="5apr590ftef55zea20spppw6srsvdvdazzer" timestamp="1478828350"&gt;4572&lt;/key&gt;&lt;/foreign-keys&gt;&lt;ref-type name="Conference Proceedings"&gt;10&lt;/ref-type&gt;&lt;contributors&gt;&lt;authors&gt;&lt;author&gt;Hilburn, Kyle&lt;/author&gt;&lt;author&gt;Gentemann, Chelle&lt;/author&gt;&lt;author&gt;Brewer, Marty&lt;/author&gt;&lt;author&gt;Ricciardulli, Lucrezia&lt;/author&gt;&lt;author&gt;Wentz, Frank&lt;/author&gt;&lt;/authors&gt;&lt;/contributors&gt;&lt;titles&gt;&lt;title&gt;RFI detection and mitigation for AMSR-E ocean retrievals&lt;/title&gt;&lt;secondary-title&gt;13th Specialist Meeting on Microwave Radiometry and Remote Sensing of the Environment, Pasadena, Calif&lt;/secondary-title&gt;&lt;/titles&gt;&lt;pages&gt;24-27&lt;/pages&gt;&lt;dates&gt;&lt;year&gt;2014&lt;/year&gt;&lt;/dates&gt;&lt;urls&gt;&lt;/urls&gt;&lt;/record&gt;&lt;/Cite&gt;&lt;/EndNote&gt;</w:instrText>
      </w:r>
      <w:r>
        <w:fldChar w:fldCharType="separate"/>
      </w:r>
      <w:bookmarkStart w:id="65" w:name="__Fieldmark__1511_1419489525"/>
      <w:r>
        <w:rPr/>
        <w:t>(Hilburn et al., 2014)</w:t>
      </w:r>
      <w:r>
        <w:rPr/>
      </w:r>
      <w:r>
        <w:fldChar w:fldCharType="end"/>
      </w:r>
      <w:hyperlink w:anchor="_ENREF_27">
        <w:bookmarkEnd w:id="65"/>
        <w:r>
          <w:rPr/>
          <w:t xml:space="preserve">; </w:t>
        </w:r>
      </w:hyperlink>
      <w:r>
        <w:fldChar w:fldCharType="begin"/>
      </w:r>
      <w:r>
        <w:instrText>ADDIN EN.CITE &lt;EndNote&gt;&lt;Cite&gt;&lt;Author&gt;Gentemann&lt;/Author&gt;&lt;Year&gt;2015&lt;/Year&gt;&lt;RecNum&gt;4352&lt;/RecNum&gt;&lt;DisplayText&gt;(Gentemann and Hilburn, 2015)&lt;/DisplayText&gt;&lt;record&gt;&lt;rec-number&gt;4352&lt;/rec-number&gt;&lt;foreign-keys&gt;&lt;key app="EN" db-id="5apr590ftef55zea20spppw6srsvdvdazzer" timestamp="1466886809"&gt;4352&lt;/key&gt;&lt;/foreign-keys&gt;&lt;ref-type name="Journal Article"&gt;17&lt;/ref-type&gt;&lt;contributors&gt;&lt;authors&gt;&lt;author&gt;Gentemann, Chelle L.&lt;/author&gt;&lt;author&gt;Hilburn, Kyle A.&lt;/author&gt;&lt;/authors&gt;&lt;/contributors&gt;&lt;titles&gt;&lt;title&gt;In situ validation of sea surface temperatures from the GCOM-W1 AMSR2 RSS calibrated brightness temperatures&lt;/title&gt;&lt;secondary-title&gt;Journal of Geophysical Research: Oceans&lt;/secondary-title&gt;&lt;/titles&gt;&lt;periodical&gt;&lt;full-title&gt;Journal of Geophysical Research: Oceans&lt;/full-title&gt;&lt;/periodical&gt;&lt;pages&gt;3567-3585&lt;/pages&gt;&lt;volume&gt;120&lt;/volume&gt;&lt;number&gt;5&lt;/number&gt;&lt;keywords&gt;&lt;keyword&gt;AMSR2&lt;/keyword&gt;&lt;keyword&gt;GCOM-W&lt;/keyword&gt;&lt;keyword&gt;SST&lt;/keyword&gt;&lt;keyword&gt;remote sensing&lt;/keyword&gt;&lt;keyword&gt;microwave&lt;/keyword&gt;&lt;keyword&gt;RFI&lt;/keyword&gt;&lt;keyword&gt;4594 Instruments and techniques&lt;/keyword&gt;&lt;keyword&gt;4532 General circulation&lt;/keyword&gt;&lt;keyword&gt;4504 Air/sea interactions&lt;/keyword&gt;&lt;keyword&gt;4275 Remote sensing and electromagnetic processes&lt;/keyword&gt;&lt;/keywords&gt;&lt;dates&gt;&lt;year&gt;2015&lt;/year&gt;&lt;/dates&gt;&lt;isbn&gt;2169-9291&lt;/isbn&gt;&lt;urls&gt;&lt;related-urls&gt;&lt;url&gt;http://dx.doi.org/10.1002/2014JC010574&lt;/url&gt;&lt;/related-urls&gt;&lt;/urls&gt;&lt;electronic-resource-num&gt;10.1002/2014JC010574&lt;/electronic-resource-num&gt;&lt;/record&gt;&lt;/Cite&gt;&lt;/EndNote&gt;</w:instrText>
      </w:r>
      <w:r>
        <w:fldChar w:fldCharType="separate"/>
      </w:r>
      <w:bookmarkStart w:id="66" w:name="__Fieldmark__1521_1419489525"/>
      <w:r>
        <w:rPr/>
        <w:t>(Gentemann and Hilburn, 2015)</w:t>
      </w:r>
      <w:r>
        <w:rPr/>
      </w:r>
      <w:r>
        <w:fldChar w:fldCharType="end"/>
      </w:r>
      <w:hyperlink w:anchor="_ENREF_23">
        <w:bookmarkEnd w:id="66"/>
        <w:r>
          <w:rPr/>
          <w:t>). Moreover, microwave SST retrievals are not feasible within about 75 km of the coast and sea ice edges. SSTs derived from microwave radiometers used here include those from WindSat</w:t>
        </w:r>
      </w:hyperlink>
      <w:ins w:id="88" w:author="Guillermo" w:date="2017-07-09T17:38:00Z">
        <w:r>
          <w:rPr/>
          <w:t>,</w:t>
        </w:r>
      </w:ins>
      <w:r>
        <w:rPr/>
        <w:t xml:space="preserve"> </w:t>
      </w:r>
      <w:del w:id="89" w:author="Guillermo" w:date="2017-07-09T17:38:00Z">
        <w:r>
          <w:rPr/>
          <w:delText xml:space="preserve">which is </w:delText>
        </w:r>
      </w:del>
      <w:r>
        <w:rPr/>
        <w:t>an 11-channel, 5-frequency satellite-borne polarimetric microwave radiometer (</w:t>
      </w:r>
      <w:r>
        <w:rPr/>
      </w:r>
      <w:r>
        <w:fldChar w:fldCharType="end"/>
      </w:r>
      <w:r>
        <w:fldChar w:fldCharType="begin"/>
      </w:r>
      <w:r>
        <w:instrText>ADDIN EN.CITE.DATA</w:instrText>
      </w:r>
      <w:r>
        <w:fldChar w:fldCharType="separate"/>
      </w:r>
      <w:bookmarkStart w:id="67" w:name="__Fieldmark__1548_1419489525"/>
      <w:bookmarkStart w:id="68" w:name="__Fieldmark__1547_1419489525"/>
      <w:bookmarkEnd w:id="67"/>
      <w:r>
        <w:rPr/>
        <w:t>(Gaiser et al., 2004)</w:t>
      </w:r>
      <w:r>
        <w:rPr/>
      </w:r>
      <w:r>
        <w:fldChar w:fldCharType="end"/>
      </w:r>
      <w:hyperlink w:anchor="_ENREF_22">
        <w:bookmarkEnd w:id="68"/>
        <w:r>
          <w:rPr/>
          <w:t xml:space="preserve">). </w:t>
        </w:r>
      </w:hyperlink>
      <w:ins w:id="90" w:author="Guillermo" w:date="2017-07-09T17:39:00Z">
        <w:r>
          <w:rPr/>
          <w:t xml:space="preserve">WindSat </w:t>
        </w:r>
      </w:ins>
      <w:del w:id="91" w:author="Guillermo" w:date="2017-07-09T17:39:00Z">
        <w:r>
          <w:rPr/>
          <w:delText xml:space="preserve">It </w:delText>
        </w:r>
      </w:del>
      <w:r>
        <w:rPr/>
        <w:t xml:space="preserve">is the main instrument on the DoD – US Navy </w:t>
      </w:r>
      <w:r>
        <w:rPr>
          <w:i/>
        </w:rPr>
        <w:t>Coriolis</w:t>
      </w:r>
      <w:r>
        <w:rPr/>
        <w:t xml:space="preserve"> satellite launched on 6 January 2003. At an altitude of 840km, </w:t>
      </w:r>
      <w:r>
        <w:rPr>
          <w:i/>
        </w:rPr>
        <w:t>Coriolis</w:t>
      </w:r>
      <w:r>
        <w:rPr/>
        <w:t xml:space="preserve"> is in a sun-synchronous orbit with an ascending node time of ~18:00, and is thus in a terminator, or dawn-dusk, orbit. The geometry of the conical scan measurement results in WindSat taking five days to provide almost gap-free coverage of the globe. The ground resolution of the SST retrievals is relatively coarse at 39x71 km</w:t>
      </w:r>
      <w:r>
        <w:rPr>
          <w:vertAlign w:val="superscript"/>
        </w:rPr>
        <w:t>2</w:t>
      </w:r>
      <w:r>
        <w:rPr/>
        <w:t xml:space="preserve">. As in the infrared, emission from the ocean surface at microwave frequencies comes from the electromagnetic skin layer on the aqueous side of the interface, </w:t>
      </w:r>
      <w:del w:id="92" w:author="Guillermo" w:date="2017-07-09T17:40:00Z">
        <w:r>
          <w:rPr/>
          <w:delText xml:space="preserve">but at </w:delText>
        </w:r>
      </w:del>
      <w:ins w:id="93" w:author="Guillermo" w:date="2017-07-09T17:40:00Z">
        <w:r>
          <w:rPr/>
          <w:t xml:space="preserve">that extends </w:t>
        </w:r>
      </w:ins>
      <w:r>
        <w:rPr/>
        <w:t xml:space="preserve">several millimeters thickness </w:t>
      </w:r>
      <w:del w:id="94" w:author="Guillermo" w:date="2017-07-09T17:40:00Z">
        <w:r>
          <w:rPr/>
          <w:delText xml:space="preserve">it extends </w:delText>
        </w:r>
      </w:del>
      <w:r>
        <w:rPr/>
        <w:t xml:space="preserve">below the thermal skin layer. Thus, the </w:t>
      </w:r>
      <w:ins w:id="95" w:author="Guillermo" w:date="2017-07-09T17:40:00Z">
        <w:r>
          <w:rPr/>
          <w:t xml:space="preserve">microwave </w:t>
        </w:r>
      </w:ins>
      <w:r>
        <w:rPr/>
        <w:t xml:space="preserve">emission contains components from </w:t>
      </w:r>
      <w:ins w:id="96" w:author="Guillermo" w:date="2017-07-09T17:41:00Z">
        <w:r>
          <w:rPr/>
          <w:t xml:space="preserve">both </w:t>
        </w:r>
      </w:ins>
      <w:r>
        <w:rPr/>
        <w:t>the thermal skin layer and the water beneath, and the brightness temperature is a measure of both the sub-skin and skin layer temperatures. Many authors refer to passive microwave radiometer temperature estimates as a sub-skin temperature, but we will refer to it as microwave SST (SST</w:t>
      </w:r>
      <w:r>
        <w:rPr>
          <w:vertAlign w:val="subscript"/>
        </w:rPr>
        <w:t>μw</w:t>
      </w:r>
      <w:r>
        <w:rPr/>
        <w:t>). For comparisons with VIIRS SST</w:t>
      </w:r>
      <w:r>
        <w:rPr>
          <w:vertAlign w:val="subscript"/>
        </w:rPr>
        <w:t>skin</w:t>
      </w:r>
      <w:r>
        <w:rPr/>
        <w:t xml:space="preserve"> the WindSat fields were adjusted to a skin temperature by adding -0.15 K. For the comparisons presented here</w:t>
      </w:r>
      <w:ins w:id="97" w:author="Guillermo" w:date="2017-07-09T17:41:00Z">
        <w:r>
          <w:rPr/>
          <w:t>,</w:t>
        </w:r>
      </w:ins>
      <w:r>
        <w:rPr/>
        <w:t xml:space="preserve"> </w:t>
      </w:r>
      <w:commentRangeStart w:id="17"/>
      <w:r>
        <w:rPr/>
        <w:t xml:space="preserve">daily </w:t>
      </w:r>
      <w:r>
        <w:rPr/>
      </w:r>
      <w:commentRangeEnd w:id="17"/>
      <w:r>
        <w:commentReference w:id="17"/>
      </w:r>
      <w:r>
        <w:rPr/>
        <w:t xml:space="preserve">global gap free reference fields were generated by aggregating 5 days of WindSat data, separately into night and day observations, centered </w:t>
      </w:r>
      <w:commentRangeStart w:id="18"/>
      <w:r>
        <w:rPr/>
        <w:t>on the middle of the day</w:t>
      </w:r>
      <w:r>
        <w:rPr/>
      </w:r>
      <w:commentRangeEnd w:id="18"/>
      <w:r>
        <w:commentReference w:id="18"/>
      </w:r>
      <w:r>
        <w:rPr/>
        <w:t>.</w:t>
      </w:r>
    </w:p>
    <w:p>
      <w:pPr>
        <w:pStyle w:val="Heading2"/>
        <w:numPr>
          <w:ilvl w:val="1"/>
          <w:numId w:val="5"/>
        </w:numPr>
        <w:rPr/>
      </w:pPr>
      <w:r>
        <w:rPr/>
        <w:t>AMSR2 SST</w:t>
      </w:r>
      <w:ins w:id="98" w:author="Guillermo" w:date="2017-07-10T12:17:00Z">
        <w:r>
          <w:rPr/>
          <w:t xml:space="preserve"> </w:t>
        </w:r>
      </w:ins>
      <w:ins w:id="99" w:author="Guillermo" w:date="2017-07-10T12:17:00Z">
        <w:commentRangeStart w:id="19"/>
        <w:r>
          <w:rPr/>
          <w:t>fields</w:t>
        </w:r>
      </w:ins>
      <w:r>
        <w:rPr/>
      </w:r>
      <w:ins w:id="100" w:author="Guillermo" w:date="2017-07-10T12:17:00Z">
        <w:commentRangeEnd w:id="19"/>
        <w:r>
          <w:commentReference w:id="19"/>
        </w:r>
        <w:r>
          <w:rPr/>
          <w:t>?</w:t>
        </w:r>
      </w:ins>
      <w:del w:id="101" w:author="Guillermo" w:date="2017-07-10T12:17:00Z">
        <w:r>
          <w:rPr/>
          <w:delText>s</w:delText>
        </w:r>
      </w:del>
    </w:p>
    <w:p>
      <w:pPr>
        <w:pStyle w:val="Normal"/>
        <w:spacing w:lineRule="auto" w:line="480"/>
        <w:rPr/>
      </w:pPr>
      <w:r>
        <w:rPr/>
        <w:t xml:space="preserve">The Advanced Microwave Scanning Radiometer 2 (AMSR2) was launched </w:t>
      </w:r>
      <w:ins w:id="102" w:author="Guillermo" w:date="2017-07-10T12:18:00Z">
        <w:r>
          <w:rPr/>
          <w:t xml:space="preserve">in May 18, 2012 </w:t>
        </w:r>
      </w:ins>
      <w:r>
        <w:rPr/>
        <w:t xml:space="preserve">on the Japanese GCOM-W1 (Global Change Observation Mission – Water Satellite 1), also called Shizuku, </w:t>
      </w:r>
      <w:del w:id="103" w:author="Guillermo" w:date="2017-07-10T12:18:00Z">
        <w:r>
          <w:rPr/>
          <w:delText xml:space="preserve">on May 18, 2012 </w:delText>
        </w:r>
      </w:del>
      <w:r>
        <w:rPr/>
        <w:t>and is part of the A-Train. At 2</w:t>
      </w:r>
      <w:ins w:id="104" w:author="Guillermo" w:date="2017-07-10T12:18:00Z">
        <w:r>
          <w:rPr/>
          <w:t> </w:t>
        </w:r>
      </w:ins>
      <w:r>
        <w:rPr/>
        <w:t xml:space="preserve">m diameter, the </w:t>
      </w:r>
      <w:ins w:id="105" w:author="Guillermo" w:date="2017-07-10T12:18:00Z">
        <w:r>
          <w:rPr/>
          <w:t xml:space="preserve">AMSR2 </w:t>
        </w:r>
      </w:ins>
      <w:r>
        <w:rPr/>
        <w:t xml:space="preserve">antenna </w:t>
      </w:r>
      <w:del w:id="106" w:author="Guillermo" w:date="2017-07-10T12:18:00Z">
        <w:r>
          <w:rPr/>
          <w:delText xml:space="preserve">of AMSR2 </w:delText>
        </w:r>
      </w:del>
      <w:r>
        <w:rPr/>
        <w:t>is larger than those of earlier earth observation microwave radiometer</w:t>
      </w:r>
      <w:ins w:id="107" w:author="Guillermo" w:date="2017-07-10T12:18:00Z">
        <w:r>
          <w:rPr/>
          <w:t>s</w:t>
        </w:r>
      </w:ins>
      <w:r>
        <w:rPr/>
        <w:t xml:space="preserve"> and thus has a smaller footprint (35 x 46 km</w:t>
      </w:r>
      <w:r>
        <w:rPr>
          <w:vertAlign w:val="superscript"/>
        </w:rPr>
        <w:t>2</w:t>
      </w:r>
      <w:r>
        <w:rPr/>
        <w:t>) on the sea surface and covers &gt; 99% of the earth’s surface every 2 days. Recent assessment of the AMSR2 SST</w:t>
      </w:r>
      <w:r>
        <w:rPr>
          <w:vertAlign w:val="subscript"/>
        </w:rPr>
        <w:t>μw</w:t>
      </w:r>
      <w:r>
        <w:rPr/>
        <w:t xml:space="preserve"> accuracies indicate they have a bias error of -0.04K and a standard deviation of 0.55K when referenced to high quality temperature measurements from drafting and moored buoys (</w:t>
      </w:r>
      <w:r>
        <w:fldChar w:fldCharType="begin"/>
      </w:r>
      <w:r>
        <w:instrText>ADDIN EN.CITE &lt;EndNote&gt;&lt;Cite&gt;&lt;Author&gt;Gentemann&lt;/Author&gt;&lt;Year&gt;2015&lt;/Year&gt;&lt;RecNum&gt;4352&lt;/RecNum&gt;&lt;DisplayText&gt;(Gentemann and Hilburn, 2015)&lt;/DisplayText&gt;&lt;record&gt;&lt;rec-number&gt;4352&lt;/rec-number&gt;&lt;foreign-keys&gt;&lt;key app="EN" db-id="5apr590ftef55zea20spppw6srsvdvdazzer" timestamp="1466886809"&gt;4352&lt;/key&gt;&lt;/foreign-keys&gt;&lt;ref-type name="Journal Article"&gt;17&lt;/ref-type&gt;&lt;contributors&gt;&lt;authors&gt;&lt;author&gt;Gentemann, Chelle L.&lt;/author&gt;&lt;author&gt;Hilburn, Kyle A.&lt;/author&gt;&lt;/authors&gt;&lt;/contributors&gt;&lt;titles&gt;&lt;title&gt;In situ validation of sea surface temperatures from the GCOM-W1 AMSR2 RSS calibrated brightness temperatures&lt;/title&gt;&lt;secondary-title&gt;Journal of Geophysical Research: Oceans&lt;/secondary-title&gt;&lt;/titles&gt;&lt;periodical&gt;&lt;full-title&gt;Journal of Geophysical Research: Oceans&lt;/full-title&gt;&lt;/periodical&gt;&lt;pages&gt;3567-3585&lt;/pages&gt;&lt;volume&gt;120&lt;/volume&gt;&lt;number&gt;5&lt;/number&gt;&lt;keywords&gt;&lt;keyword&gt;AMSR2&lt;/keyword&gt;&lt;keyword&gt;GCOM-W&lt;/keyword&gt;&lt;keyword&gt;SST&lt;/keyword&gt;&lt;keyword&gt;remote sensing&lt;/keyword&gt;&lt;keyword&gt;microwave&lt;/keyword&gt;&lt;keyword&gt;RFI&lt;/keyword&gt;&lt;keyword&gt;4594 Instruments and techniques&lt;/keyword&gt;&lt;keyword&gt;4532 General circulation&lt;/keyword&gt;&lt;keyword&gt;4504 Air/sea interactions&lt;/keyword&gt;&lt;keyword&gt;4275 Remote sensing and electromagnetic processes&lt;/keyword&gt;&lt;/keywords&gt;&lt;dates&gt;&lt;year&gt;2015&lt;/year&gt;&lt;/dates&gt;&lt;isbn&gt;2169-9291&lt;/isbn&gt;&lt;urls&gt;&lt;related-urls&gt;&lt;url&gt;http://dx.doi.org/10.1002/2014JC010574&lt;/url&gt;&lt;/related-urls&gt;&lt;/urls&gt;&lt;electronic-resource-num&gt;10.1002/2014JC010574&lt;/electronic-resource-num&gt;&lt;/record&gt;&lt;/Cite&gt;&lt;/EndNote&gt;</w:instrText>
      </w:r>
      <w:r>
        <w:fldChar w:fldCharType="separate"/>
      </w:r>
      <w:bookmarkStart w:id="69" w:name="__Fieldmark__1696_1419489525"/>
      <w:r>
        <w:rPr/>
        <w:t>(Gentemann and Hilburn, 2015)</w:t>
      </w:r>
      <w:r>
        <w:rPr/>
      </w:r>
      <w:r>
        <w:fldChar w:fldCharType="end"/>
      </w:r>
      <w:hyperlink w:anchor="_ENREF_23">
        <w:bookmarkEnd w:id="69"/>
        <w:r>
          <w:rPr/>
          <w:t>). AMSR2 daily reference fields were assembled and adjusted to a skin temperature in the same manner as described for WindSat.</w:t>
        </w:r>
      </w:hyperlink>
    </w:p>
    <w:p>
      <w:pPr>
        <w:pStyle w:val="Heading2"/>
        <w:numPr>
          <w:ilvl w:val="1"/>
          <w:numId w:val="3"/>
        </w:numPr>
        <w:rPr/>
      </w:pPr>
      <w:r>
        <w:rPr/>
        <w:t xml:space="preserve"> </w:t>
      </w:r>
      <w:del w:id="108" w:author="Guillermo" w:date="2017-07-10T12:19:00Z">
        <w:r>
          <w:rPr/>
          <w:delText>Buoys, d</w:delText>
        </w:r>
      </w:del>
      <w:ins w:id="109" w:author="Guillermo" w:date="2017-07-10T12:19:00Z">
        <w:r>
          <w:rPr/>
          <w:t>D</w:t>
        </w:r>
      </w:ins>
      <w:r>
        <w:rPr/>
        <w:t>rifting and moored</w:t>
      </w:r>
      <w:ins w:id="110" w:author="Guillermo" w:date="2017-07-10T12:19:00Z">
        <w:r>
          <w:rPr/>
          <w:t xml:space="preserve"> buoys</w:t>
        </w:r>
      </w:ins>
    </w:p>
    <w:p>
      <w:pPr>
        <w:pStyle w:val="Normal"/>
        <w:spacing w:lineRule="auto" w:line="480"/>
        <w:rPr/>
      </w:pPr>
      <w:r>
        <w:rPr/>
        <w:t xml:space="preserve">Quality-controlled subsurface SSTs from drifting and moored buoys </w:t>
      </w:r>
      <w:ins w:id="111" w:author="Guillermo" w:date="2017-07-10T12:19:00Z">
        <w:r>
          <w:rPr/>
          <w:t>we</w:t>
        </w:r>
      </w:ins>
      <w:del w:id="112" w:author="Guillermo" w:date="2017-07-10T12:19:00Z">
        <w:r>
          <w:rPr/>
          <w:delText>a</w:delText>
        </w:r>
      </w:del>
      <w:r>
        <w:rPr/>
        <w:t xml:space="preserve">re used to generate matchups with the satellite data. The quality assurance of the in situ temperatures is performed by the NOAA iQuam – </w:t>
      </w:r>
      <w:r>
        <w:rPr>
          <w:i/>
        </w:rPr>
        <w:t>in situ</w:t>
      </w:r>
      <w:r>
        <w:rPr/>
        <w:t xml:space="preserve"> Quality Monitor</w:t>
      </w:r>
      <w:r>
        <w:rPr>
          <w:rStyle w:val="FootnoteAnchor"/>
        </w:rPr>
        <w:footnoteReference w:id="2"/>
      </w:r>
      <w:r>
        <w:rPr/>
        <w:t xml:space="preserve"> (</w:t>
      </w:r>
      <w:r>
        <w:fldChar w:fldCharType="begin"/>
      </w:r>
      <w:r>
        <w:instrText>ADDIN EN.CITE &lt;EndNote&gt;&lt;Cite&gt;&lt;Author&gt;Xu&lt;/Author&gt;&lt;Year&gt;2014&lt;/Year&gt;&lt;RecNum&gt;2746&lt;/RecNum&gt;&lt;DisplayText&gt;(Xu and Ignatov, 2014)&lt;/DisplayText&gt;&lt;record&gt;&lt;rec-number&gt;2746&lt;/rec-number&gt;&lt;foreign-keys&gt;&lt;key app="EN" db-id="5apr590ftef55zea20spppw6srsvdvdazzer" timestamp="1419378188"&gt;2746&lt;/key&gt;&lt;key app="ENWeb" db-id=""&gt;0&lt;/key&gt;&lt;/foreign-keys&gt;&lt;ref-type name="Journal Article"&gt;17&lt;/ref-type&gt;&lt;contributors&gt;&lt;authors&gt;&lt;author&gt;Xu, Feng&lt;/author&gt;&lt;author&gt;Ignatov, Alexander&lt;/author&gt;&lt;/authors&gt;&lt;/contributors&gt;&lt;titles&gt;&lt;title&gt;In situ SST Quality Monitor (iQuam)&lt;/title&gt;&lt;secondary-title&gt;Journal of Atmospheric and Oceanic Technology&lt;/secondary-title&gt;&lt;/titles&gt;&lt;periodical&gt;&lt;full-title&gt;Journal of Atmospheric and Oceanic Technology&lt;/full-title&gt;&lt;/periodical&gt;&lt;pages&gt;164-180&lt;/pages&gt;&lt;volume&gt;31&lt;/volume&gt;&lt;number&gt;1&lt;/number&gt;&lt;dates&gt;&lt;year&gt;2014&lt;/year&gt;&lt;pub-dates&gt;&lt;date&gt;2014/01/01&lt;/date&gt;&lt;/pub-dates&gt;&lt;/dates&gt;&lt;publisher&gt;American Meteorological Society&lt;/publisher&gt;&lt;isbn&gt;0739-0572&lt;/isbn&gt;&lt;urls&gt;&lt;related-urls&gt;&lt;url&gt;http://dx.doi.org/10.1175/JTECH-D-13-00121.1&lt;/url&gt;&lt;/related-urls&gt;&lt;/urls&gt;&lt;electronic-resource-num&gt;10.1175/JTECH-D-13-00121.1&lt;/electronic-resource-num&gt;&lt;access-date&gt;2014/03/07&lt;/access-date&gt;&lt;/record&gt;&lt;/Cite&gt;&lt;/EndNote&gt;</w:instrText>
      </w:r>
      <w:r>
        <w:fldChar w:fldCharType="separate"/>
      </w:r>
      <w:bookmarkStart w:id="70" w:name="__Fieldmark__1755_1419489525"/>
      <w:r>
        <w:rPr/>
        <w:t>(Xu and Ignatov, 2014)</w:t>
      </w:r>
      <w:r>
        <w:rPr/>
      </w:r>
      <w:r>
        <w:fldChar w:fldCharType="end"/>
      </w:r>
      <w:hyperlink w:anchor="_ENREF_78">
        <w:bookmarkEnd w:id="70"/>
        <w:r>
          <w:rPr/>
          <w:t xml:space="preserve">), which is interrogated on a daily basis. An example of the distribution of the VIIRS-buoy matchups is shown in </w:t>
        </w:r>
      </w:hyperlink>
      <w:r>
        <w:rPr/>
        <w:fldChar w:fldCharType="begin"/>
      </w:r>
      <w:r>
        <w:instrText> REF _Ref484855464 \h </w:instrText>
      </w:r>
      <w:r>
        <w:fldChar w:fldCharType="separate"/>
      </w:r>
      <w:r>
        <w:t>Figure 4</w:t>
      </w:r>
      <w:r>
        <w:fldChar w:fldCharType="end"/>
      </w:r>
      <w:r>
        <w:rPr/>
        <w:t>.</w:t>
      </w:r>
    </w:p>
    <w:p>
      <w:pPr>
        <w:pStyle w:val="Caption1"/>
        <w:spacing w:lineRule="auto" w:line="480"/>
        <w:rPr/>
      </w:pPr>
      <w:r>
        <w:rPr/>
        <w:drawing>
          <wp:inline distT="0" distB="9525" distL="0" distR="1270">
            <wp:extent cx="6018530" cy="3552825"/>
            <wp:effectExtent l="0" t="0" r="0" b="0"/>
            <wp:docPr id="13" name="Picture 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
                    <pic:cNvPicPr>
                      <a:picLocks noChangeAspect="1" noChangeArrowheads="1"/>
                    </pic:cNvPicPr>
                  </pic:nvPicPr>
                  <pic:blipFill>
                    <a:blip r:embed="rId6"/>
                    <a:srcRect l="9646" t="24649" r="5130" b="17183"/>
                    <a:stretch>
                      <a:fillRect/>
                    </a:stretch>
                  </pic:blipFill>
                  <pic:spPr bwMode="auto">
                    <a:xfrm>
                      <a:off x="0" y="0"/>
                      <a:ext cx="6018530" cy="3552825"/>
                    </a:xfrm>
                    <a:prstGeom prst="rect">
                      <a:avLst/>
                    </a:prstGeom>
                  </pic:spPr>
                </pic:pic>
              </a:graphicData>
            </a:graphic>
          </wp:inline>
        </w:drawing>
        <mc:AlternateContent>
          <mc:Choice Requires="wps">
            <w:drawing>
              <wp:anchor behindDoc="0" distT="45720" distB="45720" distL="114300" distR="113665" simplePos="0" locked="0" layoutInCell="1" allowOverlap="1" relativeHeight="7" wp14:anchorId="03184EAA">
                <wp:simplePos x="0" y="0"/>
                <wp:positionH relativeFrom="margin">
                  <wp:align>right</wp:align>
                </wp:positionH>
                <wp:positionV relativeFrom="paragraph">
                  <wp:posOffset>3620135</wp:posOffset>
                </wp:positionV>
                <wp:extent cx="5934710" cy="305435"/>
                <wp:effectExtent l="0" t="0" r="9525" b="0"/>
                <wp:wrapTopAndBottom/>
                <wp:docPr id="11" name="Text Box 2"/>
                <a:graphic xmlns:a="http://schemas.openxmlformats.org/drawingml/2006/main">
                  <a:graphicData uri="http://schemas.microsoft.com/office/word/2010/wordprocessingShape">
                    <wps:wsp>
                      <wps:cNvSpPr/>
                      <wps:spPr>
                        <a:xfrm>
                          <a:off x="0" y="0"/>
                          <a:ext cx="5934240" cy="304920"/>
                        </a:xfrm>
                        <a:prstGeom prst="rect">
                          <a:avLst/>
                        </a:prstGeom>
                        <a:solidFill>
                          <a:srgbClr val="ffffff"/>
                        </a:solidFill>
                        <a:ln w="9360">
                          <a:noFill/>
                        </a:ln>
                      </wps:spPr>
                      <wps:style>
                        <a:lnRef idx="0"/>
                        <a:fillRef idx="0"/>
                        <a:effectRef idx="0"/>
                        <a:fontRef idx="minor"/>
                      </wps:style>
                      <wps:txbx>
                        <w:txbxContent>
                          <w:p>
                            <w:pPr>
                              <w:pStyle w:val="FrameContents"/>
                              <w:spacing w:before="0" w:after="120"/>
                              <w:jc w:val="center"/>
                              <w:rPr>
                                <w:color w:val="auto"/>
                              </w:rPr>
                            </w:pPr>
                            <w:r>
                              <w:rPr>
                                <w:color w:val="auto"/>
                                <w:sz w:val="28"/>
                              </w:rPr>
                              <w:t>Temperature difference K</w:t>
                            </w:r>
                          </w:p>
                        </w:txbxContent>
                      </wps:txbx>
                      <wps:bodyPr>
                        <a:noAutofit/>
                      </wps:bodyPr>
                    </wps:wsp>
                  </a:graphicData>
                </a:graphic>
              </wp:anchor>
            </w:drawing>
          </mc:Choice>
          <mc:Fallback>
            <w:pict>
              <v:rect id="shape_0" ID="Text Box 2" fillcolor="white" stroked="f" style="position:absolute;margin-left:-9pt;margin-top:285.05pt;width:467.2pt;height:23.95pt;mso-position-horizontal:right;mso-position-horizontal-relative:margin" wp14:anchorId="03184EAA">
                <w10:wrap type="square"/>
                <v:fill o:detectmouseclick="t" type="solid" color2="black"/>
                <v:stroke color="#3465a4" weight="9360" joinstyle="miter" endcap="flat"/>
                <v:textbox>
                  <w:txbxContent>
                    <w:p>
                      <w:pPr>
                        <w:pStyle w:val="FrameContents"/>
                        <w:spacing w:before="0" w:after="120"/>
                        <w:jc w:val="center"/>
                        <w:rPr>
                          <w:color w:val="auto"/>
                        </w:rPr>
                      </w:pPr>
                      <w:r>
                        <w:rPr>
                          <w:color w:val="auto"/>
                          <w:sz w:val="28"/>
                        </w:rPr>
                        <w:t>Temperature difference K</w:t>
                      </w:r>
                    </w:p>
                  </w:txbxContent>
                </v:textbox>
              </v:rect>
            </w:pict>
          </mc:Fallback>
        </mc:AlternateContent>
      </w:r>
    </w:p>
    <w:p>
      <w:pPr>
        <w:pStyle w:val="Caption1"/>
        <w:rPr/>
      </w:pPr>
      <w:bookmarkStart w:id="71" w:name="_Ref484855464"/>
      <w:r>
        <w:rPr/>
        <w:t xml:space="preserve">Figure </w:t>
      </w:r>
      <w:r>
        <w:rPr/>
        <w:fldChar w:fldCharType="begin"/>
      </w:r>
      <w:r>
        <w:instrText> SEQ Figure \* ARABIC </w:instrText>
      </w:r>
      <w:r>
        <w:fldChar w:fldCharType="separate"/>
      </w:r>
      <w:r>
        <w:t>4</w:t>
      </w:r>
      <w:r>
        <w:fldChar w:fldCharType="end"/>
      </w:r>
      <w:bookmarkEnd w:id="71"/>
      <w:r>
        <w:rPr/>
        <w:t xml:space="preserve">. Distribution of VIIRS-buoy matchups for the period January 2012 to September 2013. Note the absence of matchups in many equatorial regions, high latitudes, major upwelling areas, and in the western Indian Ocean. Matchups in much of the Equatorial Pacific Ocean are limited to those with moored buoys, indicated by the linear arrays of dots at the mooring positions. These are night-time, clear sky matchups, and the colors indicate </w:t>
      </w:r>
      <w:commentRangeStart w:id="20"/>
      <w:r>
        <w:rPr/>
        <w:t>the difference between the VIIRS top-of-atmosphere brightness temperatures measured in the 11µm channel (VIIRS band M15) and the subsurface buoy measurements</w:t>
      </w:r>
      <w:r>
        <w:rPr/>
      </w:r>
      <w:commentRangeEnd w:id="20"/>
      <w:r>
        <w:commentReference w:id="20"/>
      </w:r>
      <w:r>
        <w:rPr/>
        <w:t>.</w:t>
      </w:r>
    </w:p>
    <w:p>
      <w:pPr>
        <w:pStyle w:val="Normal"/>
        <w:spacing w:lineRule="auto" w:line="480"/>
        <w:rPr/>
      </w:pPr>
      <w:bookmarkStart w:id="72" w:name="_Toc351990422"/>
      <w:bookmarkStart w:id="73" w:name="_Toc351990422"/>
      <w:r>
        <w:rPr/>
      </w:r>
    </w:p>
    <w:p>
      <w:pPr>
        <w:pStyle w:val="Normal"/>
        <w:spacing w:lineRule="auto" w:line="480"/>
        <w:rPr/>
      </w:pPr>
      <w:r>
        <w:rPr/>
        <w:t>It has become apparent that the accuracies of the thermometers in the drifting buoys are poorer than the ~0.1K that was assumed earlier, and probably are closer to ~0.25K (</w:t>
      </w:r>
      <w:r>
        <w:fldChar w:fldCharType="begin"/>
      </w:r>
      <w:r>
        <w:instrText>ADDIN EN.CITE &lt;EndNote&gt;&lt;Cite&gt;&lt;Author&gt;O&amp;apos;Carroll&lt;/Author&gt;&lt;Year&gt;2008&lt;/Year&gt;&lt;RecNum&gt;2366&lt;/RecNum&gt;&lt;DisplayText&gt;(O&amp;apos;Carroll et al., 2008)&lt;/DisplayText&gt;&lt;record&gt;&lt;rec-number&gt;2366&lt;/rec-number&gt;&lt;foreign-keys&gt;&lt;key app="EN" db-id="5apr590ftef55zea20spppw6srsvdvdazzer" timestamp="1419378185"&gt;2366&lt;/key&gt;&lt;key app="ENWeb" db-id=""&gt;0&lt;/key&gt;&lt;/foreign-keys&gt;&lt;ref-type name="Journal Article"&gt;17&lt;/ref-type&gt;&lt;contributors&gt;&lt;authors&gt;&lt;author&gt;O&amp;apos;Carroll, Anne G.&lt;/author&gt;&lt;author&gt;Eyre, John R.&lt;/author&gt;&lt;author&gt;Saunders, Roger W.&lt;/author&gt;&lt;/authors&gt;&lt;/contributors&gt;&lt;titles&gt;&lt;title&gt;Three-Way Error Analysis between AATSR, AMSR-E, and In Situ Sea Surface Temperature Observations&lt;/title&gt;&lt;secondary-title&gt;Journal of Atmospheric and Oceanic Technology&lt;/secondary-title&gt;&lt;/titles&gt;&lt;periodical&gt;&lt;full-title&gt;Journal of Atmospheric and Oceanic Technology&lt;/full-title&gt;&lt;/periodical&gt;&lt;pages&gt;1197-1207&lt;/pages&gt;&lt;volume&gt;25&lt;/volume&gt;&lt;number&gt;7&lt;/number&gt;&lt;dates&gt;&lt;year&gt;2008&lt;/year&gt;&lt;pub-dates&gt;&lt;date&gt;July 01, 2008&lt;/date&gt;&lt;/pub-dates&gt;&lt;/dates&gt;&lt;urls&gt;&lt;related-urls&gt;&lt;url&gt;http://dx.doi.org/10.1175%2F2007JTECHO542.1&lt;/url&gt;&lt;/related-urls&gt;&lt;/urls&gt;&lt;/record&gt;&lt;/Cite&gt;&lt;/EndNote&gt;</w:instrText>
      </w:r>
      <w:r>
        <w:fldChar w:fldCharType="separate"/>
      </w:r>
      <w:bookmarkStart w:id="74" w:name="__Fieldmark__1813_1419489525"/>
      <w:r>
        <w:rPr/>
        <w:t>(O'Carroll et al., 2008)</w:t>
      </w:r>
      <w:r>
        <w:rPr/>
      </w:r>
      <w:r>
        <w:fldChar w:fldCharType="end"/>
      </w:r>
      <w:hyperlink w:anchor="_ENREF_51">
        <w:bookmarkEnd w:id="74"/>
        <w:r>
          <w:rPr/>
          <w:t xml:space="preserve">, Gentemann 2010, Xu et. al. 2016). This means that the uncertainties in the buoy measurements can make a significant contribution to the discrepancies between the satellite and </w:t>
        </w:r>
      </w:hyperlink>
      <w:r>
        <w:rPr>
          <w:i/>
        </w:rPr>
        <w:t>in situ</w:t>
      </w:r>
      <w:r>
        <w:rPr/>
        <w:t xml:space="preserve"> temperature measurements. </w:t>
      </w:r>
    </w:p>
    <w:p>
      <w:pPr>
        <w:pStyle w:val="Normal"/>
        <w:spacing w:lineRule="auto" w:line="480"/>
        <w:rPr/>
      </w:pPr>
      <w:r>
        <w:rPr/>
      </w:r>
    </w:p>
    <w:p>
      <w:pPr>
        <w:pStyle w:val="Normal"/>
        <w:spacing w:lineRule="auto" w:line="480"/>
        <w:rPr/>
      </w:pPr>
      <w:r>
        <w:rPr/>
      </w:r>
    </w:p>
    <w:p>
      <w:pPr>
        <w:pStyle w:val="Heading2"/>
        <w:numPr>
          <w:ilvl w:val="1"/>
          <w:numId w:val="3"/>
        </w:numPr>
        <w:rPr/>
      </w:pPr>
      <w:r>
        <w:rPr/>
        <w:t xml:space="preserve"> </w:t>
      </w:r>
      <w:r>
        <w:rPr/>
        <w:t>Ship radiometers – M-AERI</w:t>
      </w:r>
      <w:bookmarkEnd w:id="73"/>
      <w:r>
        <w:rPr/>
        <w:t xml:space="preserve"> </w:t>
      </w:r>
    </w:p>
    <w:p>
      <w:pPr>
        <w:pStyle w:val="Normal"/>
        <w:spacing w:lineRule="auto" w:line="480"/>
        <w:rPr/>
      </w:pPr>
      <w:r>
        <w:rPr/>
        <w:t>SST</w:t>
      </w:r>
      <w:r>
        <w:rPr>
          <w:vertAlign w:val="subscript"/>
        </w:rPr>
        <w:t>skin</w:t>
      </w:r>
      <w:r>
        <w:rPr/>
        <w:t xml:space="preserve"> measurements for VIIRS validation have been taken by the Marine-Atmospheric Emitted Radiance Interferometers (M-AERI; </w:t>
      </w:r>
      <w:r>
        <w:fldChar w:fldCharType="begin"/>
      </w:r>
      <w:r>
        <w:instrText>ADDIN EN.CITE &lt;EndNote&gt;&lt;Cite&gt;&lt;Author&gt;Minnett&lt;/Author&gt;&lt;Year&gt;2001&lt;/Year&gt;&lt;RecNum&gt;368&lt;/RecNum&gt;&lt;DisplayText&gt;(Minnett et al., 2001)&lt;/DisplayText&gt;&lt;record&gt;&lt;rec-number&gt;368&lt;/rec-number&gt;&lt;foreign-keys&gt;&lt;key app="EN" db-id="5apr590ftef55zea20spppw6srsvdvdazzer" timestamp="1419378184"&gt;368&lt;/key&gt;&lt;key app="ENWeb" db-id=""&gt;0&lt;/key&gt;&lt;/foreign-keys&gt;&lt;ref-type name="Journal Article"&gt;17&lt;/ref-type&gt;&lt;contributors&gt;&lt;authors&gt;&lt;author&gt;Minnett, P.J.&lt;/author&gt;&lt;author&gt;R. O. Knuteson&lt;/author&gt;&lt;author&gt;F.A. Best&lt;/author&gt;&lt;author&gt;B.J. Osborne&lt;/author&gt;&lt;author&gt;J. A. Hanafin&lt;/author&gt;&lt;author&gt;O. B. Brown&lt;/author&gt;&lt;/authors&gt;&lt;/contributors&gt;&lt;titles&gt;&lt;title&gt;The Marine-Atmospheric Emitted Radiance Interferometer (M-AERI), a high-accuracy, sea-going infrared spectroradiometer&lt;/title&gt;&lt;secondary-title&gt;Journal of Atmospheric and Oceanic Technology&lt;/secondary-title&gt;&lt;/titles&gt;&lt;periodical&gt;&lt;full-title&gt;Journal of Atmospheric and Oceanic Technology&lt;/full-title&gt;&lt;/periodical&gt;&lt;pages&gt;994-1013&lt;/pages&gt;&lt;volume&gt;18&lt;/volume&gt;&lt;number&gt;6&lt;/number&gt;&lt;dates&gt;&lt;year&gt;2001&lt;/year&gt;&lt;/dates&gt;&lt;urls&gt;&lt;/urls&gt;&lt;/record&gt;&lt;/Cite&gt;&lt;/EndNote&gt;</w:instrText>
      </w:r>
      <w:r>
        <w:fldChar w:fldCharType="separate"/>
      </w:r>
      <w:bookmarkStart w:id="75" w:name="__Fieldmark__1842_1419489525"/>
      <w:r>
        <w:rPr/>
        <w:t>(Minnett et al., 2001)</w:t>
      </w:r>
      <w:r>
        <w:rPr/>
      </w:r>
      <w:r>
        <w:fldChar w:fldCharType="end"/>
      </w:r>
      <w:hyperlink w:anchor="_ENREF_45">
        <w:bookmarkEnd w:id="75"/>
        <w:r>
          <w:rPr/>
          <w:t xml:space="preserve">), which are Fourier Transform spectroradiometers taking measurements of the infrared emission from the sea surface and atmosphere in the wavelength range of 3 to 18 μm. Newly developed second-generation M-AERI’s have been deployed since 2013 </w:t>
        </w:r>
      </w:hyperlink>
      <w:ins w:id="113" w:author="Guillermo" w:date="2017-07-10T12:24:00Z">
        <w:r>
          <w:rPr/>
          <w:t xml:space="preserve">for? </w:t>
        </w:r>
      </w:ins>
      <w:r>
        <w:rPr/>
        <w:t>VIIRS SST</w:t>
      </w:r>
      <w:r>
        <w:rPr>
          <w:vertAlign w:val="subscript"/>
        </w:rPr>
        <w:t>skin</w:t>
      </w:r>
      <w:r>
        <w:rPr/>
        <w:t xml:space="preserve"> validation. Both types have two internal black body cavities to provide accurate at-sea calibration, and laboratory calibration before and after each field deployment provides traceability to SI standards (</w:t>
      </w:r>
      <w:r>
        <w:fldChar w:fldCharType="begin"/>
      </w:r>
      <w:r>
        <w:instrText>ADDIN EN.CITE &lt;EndNote&gt;&lt;Cite&gt;&lt;Author&gt;Rice&lt;/Author&gt;&lt;Year&gt;2004&lt;/Year&gt;&lt;RecNum&gt;613&lt;/RecNum&gt;&lt;DisplayText&gt;(Rice et al., 2004)&lt;/DisplayText&gt;&lt;record&gt;&lt;rec-number&gt;613&lt;/rec-number&gt;&lt;foreign-keys&gt;&lt;key app="EN" db-id="5apr590ftef55zea20spppw6srsvdvdazzer" timestamp="1419378185"&gt;613&lt;/key&gt;&lt;key app="ENWeb" db-id=""&gt;0&lt;/key&gt;&lt;/foreign-keys&gt;&lt;ref-type name="Journal Article"&gt;17&lt;/ref-type&gt;&lt;contributors&gt;&lt;authors&gt;&lt;author&gt;Rice, J.P.&lt;/author&gt;&lt;author&gt;J. J. Butler&lt;/author&gt;&lt;author&gt;B. C. Johnson&lt;/author&gt;&lt;author&gt;P. J. Minnett&lt;/author&gt;&lt;author&gt;K. A. Maillet&lt;/author&gt;&lt;author&gt;T. J. Nightingale&lt;/author&gt;&lt;author&gt;S. J. Hook&lt;/author&gt;&lt;author&gt;A. Abtahi&lt;/author&gt;&lt;author&gt;C. J. Donlon&lt;/author&gt;&lt;author&gt; I. J. Barton&lt;/author&gt;&lt;/authors&gt;&lt;/contributors&gt;&lt;titles&gt;&lt;title&gt;The Miami2001 Infrared Radiometer Calibration and Intercomparison: 1. Laboratory Characterization of Blackbody Targets&lt;/title&gt;&lt;secondary-title&gt;Journal of Atmospheric and Oceanic Technology&lt;/secondary-title&gt;&lt;/titles&gt;&lt;periodical&gt;&lt;full-title&gt;Journal of Atmospheric and Oceanic Technology&lt;/full-title&gt;&lt;/periodical&gt;&lt;pages&gt;258-267&lt;/pages&gt;&lt;volume&gt;21&lt;/volume&gt;&lt;dates&gt;&lt;year&gt;2004&lt;/year&gt;&lt;/dates&gt;&lt;urls&gt;&lt;/urls&gt;&lt;/record&gt;&lt;/Cite&gt;&lt;/EndNote&gt;</w:instrText>
      </w:r>
      <w:r>
        <w:fldChar w:fldCharType="separate"/>
      </w:r>
      <w:bookmarkStart w:id="76" w:name="__Fieldmark__1866_1419489525"/>
      <w:r>
        <w:rPr/>
        <w:t>(Rice et al., 2004)</w:t>
      </w:r>
      <w:r>
        <w:rPr/>
      </w:r>
      <w:r>
        <w:fldChar w:fldCharType="end"/>
      </w:r>
      <w:hyperlink w:anchor="_ENREF_56">
        <w:bookmarkEnd w:id="76"/>
        <w:r>
          <w:rPr/>
          <w:t xml:space="preserve">; </w:t>
        </w:r>
      </w:hyperlink>
      <w:r>
        <w:fldChar w:fldCharType="begin"/>
      </w:r>
      <w:r>
        <w:instrText>ADDIN EN.CITE &lt;EndNote&gt;&lt;Cite&gt;&lt;Author&gt;Minnett&lt;/Author&gt;&lt;Year&gt;2012&lt;/Year&gt;&lt;RecNum&gt;2580&lt;/RecNum&gt;&lt;DisplayText&gt;(Minnett and Corlett, 2012)&lt;/DisplayText&gt;&lt;record&gt;&lt;rec-number&gt;2580&lt;/rec-number&gt;&lt;foreign-keys&gt;&lt;key app="EN" db-id="5apr590ftef55zea20spppw6srsvdvdazzer" timestamp="1419378184"&gt;2580&lt;/key&gt;&lt;key app="ENWeb" db-id=""&gt;0&lt;/key&gt;&lt;/foreign-keys&gt;&lt;ref-type name="Journal Article"&gt;17&lt;/ref-type&gt;&lt;contributors&gt;&lt;authors&gt;&lt;author&gt;Minnett, Peter J.&lt;/author&gt;&lt;author&gt;Corlett, Gary K.&lt;/author&gt;&lt;/authors&gt;&lt;/contributors&gt;&lt;titles&gt;&lt;title&gt;A pathway to generating Climate Data Records of sea-surface temperature from satellite measurements&lt;/title&gt;&lt;secondary-title&gt;Deep Sea Research Part II: Topical Studies in Oceanography&lt;/secondary-title&gt;&lt;/titles&gt;&lt;periodical&gt;&lt;full-title&gt;Deep Sea Research Part II: Topical Studies in Oceanography&lt;/full-title&gt;&lt;/periodical&gt;&lt;pages&gt;44-51&lt;/pages&gt;&lt;volume&gt;77–80&lt;/volume&gt;&lt;number&gt;0&lt;/number&gt;&lt;keywords&gt;&lt;keyword&gt;Sea-surface temperature&lt;/keyword&gt;&lt;keyword&gt;Climate Data Records&lt;/keyword&gt;&lt;keyword&gt;Satellite radiometry&lt;/keyword&gt;&lt;keyword&gt;Thermal skin effect&lt;/keyword&gt;&lt;keyword&gt;Electromagnetic skin effect&lt;/keyword&gt;&lt;keyword&gt;SI traceability&lt;/keyword&gt;&lt;/keywords&gt;&lt;dates&gt;&lt;year&gt;2012&lt;/year&gt;&lt;/dates&gt;&lt;isbn&gt;0967-0645&lt;/isbn&gt;&lt;urls&gt;&lt;related-urls&gt;&lt;url&gt;http://www.sciencedirect.com/science/article/pii/S0967064512000513&lt;/url&gt;&lt;/related-urls&gt;&lt;/urls&gt;&lt;electronic-resource-num&gt;10.1016/j.dsr2.2012.04.003&lt;/electronic-resource-num&gt;&lt;/record&gt;&lt;/Cite&gt;&lt;/EndNote&gt;</w:instrText>
      </w:r>
      <w:r>
        <w:fldChar w:fldCharType="separate"/>
      </w:r>
      <w:bookmarkStart w:id="77" w:name="__Fieldmark__1876_1419489525"/>
      <w:r>
        <w:rPr/>
        <w:t>(Minnett and Corlett, 2012)</w:t>
      </w:r>
      <w:r>
        <w:rPr/>
      </w:r>
      <w:r>
        <w:fldChar w:fldCharType="end"/>
      </w:r>
      <w:hyperlink w:anchor="_ENREF_44">
        <w:bookmarkEnd w:id="77"/>
        <w:r>
          <w:rPr/>
          <w:t xml:space="preserve">; </w:t>
        </w:r>
      </w:hyperlink>
      <w:r>
        <w:fldChar w:fldCharType="begin"/>
      </w:r>
      <w:r>
        <w:instrText>ADDIN EN.CITE &lt;EndNote&gt;&lt;Cite&gt;&lt;Author&gt;Barker-Snook&lt;/Author&gt;&lt;Year&gt;2016&lt;/Year&gt;&lt;RecNum&gt;4696&lt;/RecNum&gt;&lt;DisplayText&gt;(Barker-Snook et al., 2016)&lt;/DisplayText&gt;&lt;record&gt;&lt;rec-number&gt;4696&lt;/rec-number&gt;&lt;foreign-keys&gt;&lt;key app="EN" db-id="5apr590ftef55zea20spppw6srsvdvdazzer" timestamp="1490784843"&gt;4696&lt;/key&gt;&lt;/foreign-keys&gt;&lt;ref-type name="Report"&gt;27&lt;/ref-type&gt;&lt;contributors&gt;&lt;authors&gt;&lt;author&gt;Barker-Snook, I. &lt;/author&gt;&lt;author&gt;E. Theocharous&lt;/author&gt;&lt;author&gt;N. P. Fox&lt;/author&gt;&lt;/authors&gt;&lt;/contributors&gt;&lt;titles&gt;&lt;title&gt;2016 comparison of IR brightness temperature measurements in support of satellite validation. Part 2: Laboratory comparison of radiation thermometers&lt;/title&gt;&lt;/titles&gt;&lt;pages&gt;117&lt;/pages&gt;&lt;number&gt;NPL REPORT ENV 14&lt;/number&gt;&lt;dates&gt;&lt;year&gt;2016&lt;/year&gt;&lt;/dates&gt;&lt;urls&gt;&lt;/urls&gt;&lt;/record&gt;&lt;/Cite&gt;&lt;/EndNote&gt;</w:instrText>
      </w:r>
      <w:r>
        <w:fldChar w:fldCharType="separate"/>
      </w:r>
      <w:bookmarkStart w:id="78" w:name="__Fieldmark__1886_1419489525"/>
      <w:r>
        <w:rPr/>
        <w:t>(Barker-Snook et al., 2016)</w:t>
      </w:r>
      <w:r>
        <w:rPr/>
      </w:r>
      <w:r>
        <w:fldChar w:fldCharType="end"/>
      </w:r>
      <w:hyperlink w:anchor="_ENREF_7">
        <w:bookmarkEnd w:id="78"/>
        <w:r>
          <w:rPr/>
          <w:t xml:space="preserve">). An example of data taken by M-AERIs in </w:t>
        </w:r>
      </w:hyperlink>
      <w:r>
        <w:rPr/>
        <w:fldChar w:fldCharType="begin"/>
      </w:r>
      <w:r>
        <w:instrText> REF _Ref375926729 \h </w:instrText>
      </w:r>
      <w:r>
        <w:fldChar w:fldCharType="separate"/>
      </w:r>
      <w:r>
        <w:t>Figure 5</w:t>
      </w:r>
      <w:r>
        <w:fldChar w:fldCharType="end"/>
      </w:r>
      <w:r>
        <w:rPr/>
        <w:fldChar w:fldCharType="begin"/>
      </w:r>
      <w:r>
        <w:instrText> REF _Ref375926729 \h </w:instrText>
      </w:r>
      <w:r>
        <w:fldChar w:fldCharType="separate"/>
      </w:r>
      <w:r>
        <w:t>Figure 5</w:t>
      </w:r>
      <w:r>
        <w:fldChar w:fldCharType="end"/>
      </w:r>
      <w:r>
        <w:rPr/>
        <w:t xml:space="preserve"> shows the tracks of </w:t>
      </w:r>
      <w:del w:id="114" w:author="Guillermo" w:date="2017-07-10T12:25:00Z">
        <w:r>
          <w:rPr/>
          <w:delText xml:space="preserve">the </w:delText>
        </w:r>
      </w:del>
      <w:ins w:id="115" w:author="Guillermo" w:date="2017-07-10T12:25:00Z">
        <w:r>
          <w:rPr/>
          <w:t xml:space="preserve">an </w:t>
        </w:r>
      </w:ins>
      <w:r>
        <w:rPr/>
        <w:t xml:space="preserve">R/V </w:t>
      </w:r>
      <w:r>
        <w:rPr>
          <w:i/>
        </w:rPr>
        <w:t>Knorr</w:t>
      </w:r>
      <w:r>
        <w:rPr/>
        <w:t xml:space="preserve"> </w:t>
      </w:r>
      <w:del w:id="116" w:author="Guillermo" w:date="2017-07-10T12:25:00Z">
        <w:r>
          <w:rPr/>
          <w:delText xml:space="preserve">for a </w:delText>
        </w:r>
      </w:del>
      <w:r>
        <w:rPr/>
        <w:t xml:space="preserve">cruise from Woods Hole, Massachusetts, to Cape Town, South Africa, followed by a mooring recovery cruise in the Agulhas Current region. </w:t>
      </w:r>
      <w:r>
        <w:rPr/>
        <w:fldChar w:fldCharType="begin"/>
      </w:r>
      <w:r>
        <w:instrText> REF _Ref375926729 \h </w:instrText>
      </w:r>
      <w:r>
        <w:fldChar w:fldCharType="separate"/>
      </w:r>
      <w:r>
        <w:t>Figure 5</w:t>
      </w:r>
      <w:r>
        <w:fldChar w:fldCharType="end"/>
      </w:r>
      <w:r>
        <w:rPr/>
        <w:t xml:space="preserve"> shows SST</w:t>
      </w:r>
      <w:r>
        <w:rPr>
          <w:vertAlign w:val="subscript"/>
        </w:rPr>
        <w:t>skin</w:t>
      </w:r>
      <w:r>
        <w:rPr/>
        <w:t xml:space="preserve"> measurements along the ship’s tracks. Second generation M-AERIs have also been deployed on several research vessels and on two commercial cruise ships, </w:t>
      </w:r>
      <w:r>
        <w:rPr>
          <w:i/>
        </w:rPr>
        <w:t>Allure of the Seas</w:t>
      </w:r>
      <w:r>
        <w:rPr/>
        <w:t xml:space="preserve"> and </w:t>
      </w:r>
      <w:r>
        <w:rPr>
          <w:i/>
        </w:rPr>
        <w:t>Celebrity Equinox</w:t>
      </w:r>
      <w:r>
        <w:rPr/>
        <w:t>. After post-cruise calibration in the laboratory using SI-traceable facilities, the skin SSTs from the M-AERI’s are included in the VIIRS SST Match-Up Data Base.</w:t>
      </w:r>
    </w:p>
    <w:p>
      <w:pPr>
        <w:pStyle w:val="Normal"/>
        <w:spacing w:lineRule="auto" w:line="480"/>
        <w:rPr/>
      </w:pPr>
      <w:r>
        <mc:AlternateContent>
          <mc:Choice Requires="wps">
            <w:drawing>
              <wp:anchor behindDoc="0" distT="45720" distB="45720" distL="114300" distR="114300" simplePos="0" locked="0" layoutInCell="1" allowOverlap="1" relativeHeight="2" wp14:anchorId="099553FF">
                <wp:simplePos x="0" y="0"/>
                <wp:positionH relativeFrom="margin">
                  <wp:align>center</wp:align>
                </wp:positionH>
                <wp:positionV relativeFrom="page">
                  <wp:posOffset>1030605</wp:posOffset>
                </wp:positionV>
                <wp:extent cx="5624195" cy="6495415"/>
                <wp:effectExtent l="0" t="0" r="0" b="1270"/>
                <wp:wrapTopAndBottom/>
                <wp:docPr id="14" name="Text Box 2"/>
                <a:graphic xmlns:a="http://schemas.openxmlformats.org/drawingml/2006/main">
                  <a:graphicData uri="http://schemas.microsoft.com/office/word/2010/wordprocessingShape">
                    <wps:wsp>
                      <wps:cNvSpPr/>
                      <wps:spPr>
                        <a:xfrm>
                          <a:off x="0" y="0"/>
                          <a:ext cx="5623560" cy="6494760"/>
                        </a:xfrm>
                        <a:prstGeom prst="rect">
                          <a:avLst/>
                        </a:prstGeom>
                        <a:noFill/>
                        <a:ln w="9360">
                          <a:noFill/>
                        </a:ln>
                      </wps:spPr>
                      <wps:style>
                        <a:lnRef idx="0"/>
                        <a:fillRef idx="0"/>
                        <a:effectRef idx="0"/>
                        <a:fontRef idx="minor"/>
                      </wps:style>
                      <wps:txbx>
                        <w:txbxContent>
                          <w:p>
                            <w:pPr>
                              <w:pStyle w:val="FrameContents"/>
                              <w:keepNext/>
                              <w:jc w:val="center"/>
                              <w:rPr/>
                            </w:pPr>
                            <w:r>
                              <w:rPr/>
                              <w:drawing>
                                <wp:inline distT="0" distB="8890" distL="0" distR="0">
                                  <wp:extent cx="4905375" cy="3229610"/>
                                  <wp:effectExtent l="0" t="0" r="0" b="0"/>
                                  <wp:docPr id="16" name="Picture 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48" descr=""/>
                                          <pic:cNvPicPr>
                                            <a:picLocks noChangeAspect="1" noChangeArrowheads="1"/>
                                          </pic:cNvPicPr>
                                        </pic:nvPicPr>
                                        <pic:blipFill>
                                          <a:blip r:embed="rId7"/>
                                          <a:stretch>
                                            <a:fillRect/>
                                          </a:stretch>
                                        </pic:blipFill>
                                        <pic:spPr bwMode="auto">
                                          <a:xfrm>
                                            <a:off x="0" y="0"/>
                                            <a:ext cx="4905375" cy="3229610"/>
                                          </a:xfrm>
                                          <a:prstGeom prst="rect">
                                            <a:avLst/>
                                          </a:prstGeom>
                                        </pic:spPr>
                                      </pic:pic>
                                    </a:graphicData>
                                  </a:graphic>
                                </wp:inline>
                              </w:drawing>
                            </w:r>
                            <w:r>
                              <w:rPr/>
                              <w:drawing>
                                <wp:inline distT="0" distB="8255" distL="0" distR="3810">
                                  <wp:extent cx="5025390" cy="1973580"/>
                                  <wp:effectExtent l="0" t="0" r="0" b="0"/>
                                  <wp:docPr id="17" name="Picture 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32" descr=""/>
                                          <pic:cNvPicPr>
                                            <a:picLocks noChangeAspect="1" noChangeArrowheads="1"/>
                                          </pic:cNvPicPr>
                                        </pic:nvPicPr>
                                        <pic:blipFill>
                                          <a:blip r:embed="rId8"/>
                                          <a:stretch>
                                            <a:fillRect/>
                                          </a:stretch>
                                        </pic:blipFill>
                                        <pic:spPr bwMode="auto">
                                          <a:xfrm>
                                            <a:off x="0" y="0"/>
                                            <a:ext cx="5025390" cy="1973580"/>
                                          </a:xfrm>
                                          <a:prstGeom prst="rect">
                                            <a:avLst/>
                                          </a:prstGeom>
                                        </pic:spPr>
                                      </pic:pic>
                                    </a:graphicData>
                                  </a:graphic>
                                </wp:inline>
                              </w:drawing>
                            </w:r>
                          </w:p>
                          <w:p>
                            <w:pPr>
                              <w:pStyle w:val="FrameContents"/>
                              <w:jc w:val="center"/>
                              <w:rPr/>
                            </w:pPr>
                            <w:r>
                              <w:rPr/>
                            </w:r>
                          </w:p>
                          <w:p>
                            <w:pPr>
                              <w:pStyle w:val="Caption1"/>
                              <w:rPr/>
                            </w:pPr>
                            <w:bookmarkStart w:id="79" w:name="_Ref375926729"/>
                            <w:r>
                              <w:rPr>
                                <w:sz w:val="24"/>
                                <w:szCs w:val="24"/>
                              </w:rPr>
                              <w:t xml:space="preserve">Figure </w:t>
                            </w:r>
                            <w:r>
                              <w:rPr>
                                <w:sz w:val="24"/>
                                <w:szCs w:val="24"/>
                              </w:rPr>
                              <w:fldChar w:fldCharType="begin"/>
                            </w:r>
                            <w:r>
                              <w:instrText> SEQ Figure \* ARABIC </w:instrText>
                            </w:r>
                            <w:r>
                              <w:fldChar w:fldCharType="separate"/>
                            </w:r>
                            <w:r>
                              <w:t>5</w:t>
                            </w:r>
                            <w:r>
                              <w:fldChar w:fldCharType="end"/>
                            </w:r>
                            <w:bookmarkEnd w:id="79"/>
                            <w:r>
                              <w:rPr>
                                <w:sz w:val="24"/>
                                <w:szCs w:val="24"/>
                              </w:rPr>
                              <w:t xml:space="preserve">. Ship tracks of the R/V </w:t>
                            </w:r>
                            <w:r>
                              <w:rPr>
                                <w:i/>
                                <w:sz w:val="24"/>
                                <w:szCs w:val="24"/>
                              </w:rPr>
                              <w:t>Knorr</w:t>
                            </w:r>
                            <w:r>
                              <w:rPr>
                                <w:sz w:val="24"/>
                                <w:szCs w:val="24"/>
                              </w:rPr>
                              <w:t xml:space="preserve"> from Woods Hole to Cape Town (above) and in the subsequent cruise in the Agulhas Current region (below). The colors indicate skin SST in K, with the color bars at right, and the dates (mm/dd) show the positions of the ship at the start of each UTC day.</w:t>
                            </w:r>
                          </w:p>
                          <w:p>
                            <w:pPr>
                              <w:pStyle w:val="FrameContents"/>
                              <w:spacing w:before="0" w:after="120"/>
                              <w:jc w:val="center"/>
                              <w:rPr/>
                            </w:pPr>
                            <w:r>
                              <w:rPr/>
                            </w:r>
                          </w:p>
                        </w:txbxContent>
                      </wps:txbx>
                      <wps:bodyPr lIns="90000" rIns="90000" tIns="45000" bIns="45000">
                        <a:noAutofit/>
                      </wps:bodyPr>
                    </wps:wsp>
                  </a:graphicData>
                </a:graphic>
              </wp:anchor>
            </w:drawing>
          </mc:Choice>
          <mc:Fallback>
            <w:pict>
              <v:rect id="shape_0" ID="Text Box 2" stroked="f" style="position:absolute;margin-left:12.6pt;margin-top:81.15pt;width:442.75pt;height:511.35pt;mso-position-horizontal:center;mso-position-horizontal-relative:margin;mso-position-vertical-relative:page" wp14:anchorId="099553FF">
                <w10:wrap type="square"/>
                <v:fill o:detectmouseclick="t" on="false"/>
                <v:stroke color="#3465a4" weight="9360" joinstyle="miter" endcap="flat"/>
                <v:textbox>
                  <w:txbxContent>
                    <w:p>
                      <w:pPr>
                        <w:pStyle w:val="FrameContents"/>
                        <w:keepNext/>
                        <w:jc w:val="center"/>
                        <w:rPr/>
                      </w:pPr>
                      <w:r>
                        <w:rPr/>
                        <w:drawing>
                          <wp:inline distT="0" distB="8890" distL="0" distR="0">
                            <wp:extent cx="4905375" cy="3229610"/>
                            <wp:effectExtent l="0" t="0" r="0" b="0"/>
                            <wp:docPr id="18" name="Picture 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48" descr=""/>
                                    <pic:cNvPicPr>
                                      <a:picLocks noChangeAspect="1" noChangeArrowheads="1"/>
                                    </pic:cNvPicPr>
                                  </pic:nvPicPr>
                                  <pic:blipFill>
                                    <a:blip r:embed="rId7"/>
                                    <a:stretch>
                                      <a:fillRect/>
                                    </a:stretch>
                                  </pic:blipFill>
                                  <pic:spPr bwMode="auto">
                                    <a:xfrm>
                                      <a:off x="0" y="0"/>
                                      <a:ext cx="4905375" cy="3229610"/>
                                    </a:xfrm>
                                    <a:prstGeom prst="rect">
                                      <a:avLst/>
                                    </a:prstGeom>
                                  </pic:spPr>
                                </pic:pic>
                              </a:graphicData>
                            </a:graphic>
                          </wp:inline>
                        </w:drawing>
                      </w:r>
                      <w:r>
                        <w:rPr/>
                        <w:drawing>
                          <wp:inline distT="0" distB="8255" distL="0" distR="3810">
                            <wp:extent cx="5025390" cy="1973580"/>
                            <wp:effectExtent l="0" t="0" r="0" b="0"/>
                            <wp:docPr id="19" name="Picture 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32" descr=""/>
                                    <pic:cNvPicPr>
                                      <a:picLocks noChangeAspect="1" noChangeArrowheads="1"/>
                                    </pic:cNvPicPr>
                                  </pic:nvPicPr>
                                  <pic:blipFill>
                                    <a:blip r:embed="rId8"/>
                                    <a:stretch>
                                      <a:fillRect/>
                                    </a:stretch>
                                  </pic:blipFill>
                                  <pic:spPr bwMode="auto">
                                    <a:xfrm>
                                      <a:off x="0" y="0"/>
                                      <a:ext cx="5025390" cy="1973580"/>
                                    </a:xfrm>
                                    <a:prstGeom prst="rect">
                                      <a:avLst/>
                                    </a:prstGeom>
                                  </pic:spPr>
                                </pic:pic>
                              </a:graphicData>
                            </a:graphic>
                          </wp:inline>
                        </w:drawing>
                      </w:r>
                    </w:p>
                    <w:p>
                      <w:pPr>
                        <w:pStyle w:val="FrameContents"/>
                        <w:jc w:val="center"/>
                        <w:rPr/>
                      </w:pPr>
                      <w:r>
                        <w:rPr/>
                      </w:r>
                    </w:p>
                    <w:p>
                      <w:pPr>
                        <w:pStyle w:val="Caption1"/>
                        <w:rPr/>
                      </w:pPr>
                      <w:bookmarkStart w:id="80" w:name="_Ref375926729"/>
                      <w:r>
                        <w:rPr>
                          <w:sz w:val="24"/>
                          <w:szCs w:val="24"/>
                        </w:rPr>
                        <w:t xml:space="preserve">Figure </w:t>
                      </w:r>
                      <w:r>
                        <w:rPr>
                          <w:sz w:val="24"/>
                          <w:szCs w:val="24"/>
                        </w:rPr>
                        <w:fldChar w:fldCharType="begin"/>
                      </w:r>
                      <w:r>
                        <w:instrText> SEQ Figure \* ARABIC </w:instrText>
                      </w:r>
                      <w:r>
                        <w:fldChar w:fldCharType="separate"/>
                      </w:r>
                      <w:r>
                        <w:t>5</w:t>
                      </w:r>
                      <w:r>
                        <w:fldChar w:fldCharType="end"/>
                      </w:r>
                      <w:bookmarkEnd w:id="80"/>
                      <w:r>
                        <w:rPr>
                          <w:sz w:val="24"/>
                          <w:szCs w:val="24"/>
                        </w:rPr>
                        <w:t xml:space="preserve">. Ship tracks of the R/V </w:t>
                      </w:r>
                      <w:r>
                        <w:rPr>
                          <w:i/>
                          <w:sz w:val="24"/>
                          <w:szCs w:val="24"/>
                        </w:rPr>
                        <w:t>Knorr</w:t>
                      </w:r>
                      <w:r>
                        <w:rPr>
                          <w:sz w:val="24"/>
                          <w:szCs w:val="24"/>
                        </w:rPr>
                        <w:t xml:space="preserve"> from Woods Hole to Cape Town (above) and in the subsequent cruise in the Agulhas Current region (below). The colors indicate skin SST in K, with the color bars at right, and the dates (mm/dd) show the positions of the ship at the start of each UTC day.</w:t>
                      </w:r>
                    </w:p>
                    <w:p>
                      <w:pPr>
                        <w:pStyle w:val="FrameContents"/>
                        <w:spacing w:before="0" w:after="120"/>
                        <w:jc w:val="center"/>
                        <w:rPr/>
                      </w:pPr>
                      <w:r>
                        <w:rPr/>
                      </w:r>
                    </w:p>
                  </w:txbxContent>
                </v:textbox>
              </v:rect>
            </w:pict>
          </mc:Fallback>
        </mc:AlternateContent>
      </w:r>
      <w:r>
        <w:rPr/>
        <w:t xml:space="preserve"> </w:t>
      </w:r>
    </w:p>
    <w:p>
      <w:pPr>
        <w:pStyle w:val="Heading2"/>
        <w:numPr>
          <w:ilvl w:val="1"/>
          <w:numId w:val="3"/>
        </w:numPr>
        <w:rPr/>
      </w:pPr>
      <w:bookmarkStart w:id="81" w:name="_Toc351990423"/>
      <w:r>
        <w:rPr/>
        <w:t xml:space="preserve"> </w:t>
      </w:r>
      <w:bookmarkEnd w:id="81"/>
      <w:r>
        <w:rPr/>
        <w:t>Ship radiometers – ISAR</w:t>
      </w:r>
    </w:p>
    <w:p>
      <w:pPr>
        <w:pStyle w:val="Normal"/>
        <w:spacing w:lineRule="auto" w:line="480"/>
        <w:rPr/>
      </w:pPr>
      <w:r>
        <w:rPr/>
        <w:t xml:space="preserve">Another type of ship-board instrument, the Infrared Sea surface temperature Autonomous Radiometer (ISAR; </w:t>
      </w:r>
      <w:r>
        <w:fldChar w:fldCharType="begin"/>
      </w:r>
      <w:r>
        <w:instrText>ADDIN EN.CITE &lt;EndNote&gt;&lt;Cite&gt;&lt;Author&gt;Donlon&lt;/Author&gt;&lt;Year&gt;2008&lt;/Year&gt;&lt;RecNum&gt;2119&lt;/RecNum&gt;&lt;DisplayText&gt;(Donlon et al., 2008)&lt;/DisplayText&gt;&lt;record&gt;&lt;rec-number&gt;2119&lt;/rec-number&gt;&lt;foreign-keys&gt;&lt;key app="EN" db-id="5apr590ftef55zea20spppw6srsvdvdazzer" timestamp="1419378179"&gt;2119&lt;/key&gt;&lt;key app="ENWeb" db-id=""&gt;0&lt;/key&gt;&lt;/foreign-keys&gt;&lt;ref-type name="Journal Article"&gt;17&lt;/ref-type&gt;&lt;contributors&gt;&lt;authors&gt;&lt;author&gt;Donlon, C.&lt;/author&gt;&lt;author&gt;Robinson, I. S.&lt;/author&gt;&lt;author&gt;Reynolds, M.&lt;/author&gt;&lt;author&gt;Wimmer, W.&lt;/author&gt;&lt;author&gt;Fisher, G.&lt;/author&gt;&lt;author&gt;Edwards, R.&lt;/author&gt;&lt;author&gt;Nightingale, T. J.&lt;/author&gt;&lt;/authors&gt;&lt;/contributors&gt;&lt;titles&gt;&lt;title&gt;An Infrared Sea Surface Temperature Autonomous Radiometer (ISAR) for Deployment aboard Volunteer Observing Ships (VOS)&lt;/title&gt;&lt;secondary-title&gt;Journal of Atmospheric and Oceanic Technology&lt;/secondary-title&gt;&lt;/titles&gt;&lt;periodical&gt;&lt;full-title&gt;Journal of Atmospheric and Oceanic Technology&lt;/full-title&gt;&lt;/periodical&gt;&lt;pages&gt;93-113&lt;/pages&gt;&lt;volume&gt;25&lt;/volume&gt;&lt;number&gt;1&lt;/number&gt;&lt;dates&gt;&lt;year&gt;2008&lt;/year&gt;&lt;pub-dates&gt;&lt;date&gt;January 01, 2008&lt;/date&gt;&lt;/pub-dates&gt;&lt;/dates&gt;&lt;urls&gt;&lt;related-urls&gt;&lt;url&gt;http://dx.doi.org/10.1175%2F2007JTECHO505.1&lt;/url&gt;&lt;/related-urls&gt;&lt;/urls&gt;&lt;/record&gt;&lt;/Cite&gt;&lt;/EndNote&gt;</w:instrText>
      </w:r>
      <w:r>
        <w:fldChar w:fldCharType="separate"/>
      </w:r>
      <w:bookmarkStart w:id="82" w:name="__Fieldmark__1978_1419489525"/>
      <w:r>
        <w:rPr/>
        <w:t>(Donlon et al., 2008)</w:t>
      </w:r>
      <w:r>
        <w:rPr/>
      </w:r>
      <w:r>
        <w:fldChar w:fldCharType="end"/>
      </w:r>
      <w:hyperlink w:anchor="_ENREF_16">
        <w:bookmarkEnd w:id="82"/>
        <w:r>
          <w:rPr/>
          <w:t>) also provides SST</w:t>
        </w:r>
      </w:hyperlink>
      <w:r>
        <w:rPr>
          <w:vertAlign w:val="subscript"/>
        </w:rPr>
        <w:t>skin</w:t>
      </w:r>
      <w:r>
        <w:rPr/>
        <w:t xml:space="preserve"> for VIIRS validation. ISARs are autonomous, filter radiometers with two internal blackbody calibration targets and, as with the M-AERIs, have pre- and post-deployment laboratory calibration against NIST-traceable calibrators to provide SI traceability. Data are relayed in real-time by the Iridium satellite telecommunications system. Two ISARs have been deployed on the M/V </w:t>
      </w:r>
      <w:r>
        <w:rPr>
          <w:i/>
        </w:rPr>
        <w:t>Andromeda Leader</w:t>
      </w:r>
      <w:r>
        <w:rPr/>
        <w:t xml:space="preserve"> of NYK Lines which plies between Japan and the USA; the round-trip takes about two months (</w:t>
      </w:r>
      <w:r>
        <w:rPr/>
        <w:fldChar w:fldCharType="begin"/>
      </w:r>
      <w:r>
        <w:instrText> REF _Ref375926866 \h </w:instrText>
      </w:r>
      <w:r>
        <w:fldChar w:fldCharType="separate"/>
      </w:r>
      <w:r>
        <w:t>Figure 6</w:t>
      </w:r>
      <w:r>
        <w:fldChar w:fldCharType="end"/>
      </w:r>
      <w:r>
        <w:rPr/>
        <w:t xml:space="preserve">). The ISARs are periodically swapped </w:t>
      </w:r>
      <w:del w:id="117" w:author="Guillermo" w:date="2017-07-10T12:27:00Z">
        <w:r>
          <w:rPr/>
          <w:delText xml:space="preserve">over </w:delText>
        </w:r>
      </w:del>
      <w:r>
        <w:rPr/>
        <w:t xml:space="preserve">during </w:t>
      </w:r>
      <w:del w:id="118" w:author="Guillermo" w:date="2017-07-10T12:28:00Z">
        <w:r>
          <w:rPr/>
          <w:delText xml:space="preserve">a </w:delText>
        </w:r>
      </w:del>
      <w:r>
        <w:rPr/>
        <w:t>port call</w:t>
      </w:r>
      <w:ins w:id="119" w:author="Guillermo" w:date="2017-07-10T12:28:00Z">
        <w:r>
          <w:rPr/>
          <w:t>s</w:t>
        </w:r>
      </w:ins>
      <w:r>
        <w:rPr/>
        <w:t xml:space="preserve"> to allow refurbishment and recalibration without interrupting the time series of measurements.</w:t>
      </w:r>
    </w:p>
    <w:p>
      <w:pPr>
        <w:pStyle w:val="Normal"/>
        <w:spacing w:lineRule="auto" w:line="480"/>
        <w:rPr/>
      </w:pPr>
      <w:r>
        <w:rPr/>
        <mc:AlternateContent>
          <mc:Choice Requires="wps">
            <w:drawing>
              <wp:inline distT="0" distB="0" distL="0" distR="0" wp14:anchorId="40C422A5">
                <wp:extent cx="5944235" cy="2969260"/>
                <wp:effectExtent l="0" t="0" r="0" b="0"/>
                <wp:docPr id="20" name=""/>
                <a:graphic xmlns:a="http://schemas.openxmlformats.org/drawingml/2006/main">
                  <a:graphicData uri="http://schemas.microsoft.com/office/word/2010/wordprocessingShape">
                    <wps:wsp>
                      <wps:cNvSpPr/>
                      <wps:spPr>
                        <a:xfrm>
                          <a:off x="0" y="0"/>
                          <a:ext cx="5943600" cy="2968560"/>
                        </a:xfrm>
                        <a:prstGeom prst="rect">
                          <a:avLst/>
                        </a:prstGeom>
                        <a:solidFill>
                          <a:srgbClr val="ffffff"/>
                        </a:solidFill>
                        <a:ln w="9360">
                          <a:noFill/>
                        </a:ln>
                      </wps:spPr>
                      <wps:style>
                        <a:lnRef idx="0"/>
                        <a:fillRef idx="0"/>
                        <a:effectRef idx="0"/>
                        <a:fontRef idx="minor"/>
                      </wps:style>
                      <wps:txbx>
                        <w:txbxContent>
                          <w:p>
                            <w:pPr>
                              <w:pStyle w:val="FrameContents"/>
                              <w:keepNext/>
                              <w:jc w:val="center"/>
                              <w:rPr/>
                            </w:pPr>
                            <w:r>
                              <w:rPr/>
                              <w:drawing>
                                <wp:inline distT="0" distB="635" distL="0" distR="0">
                                  <wp:extent cx="5648325" cy="2075815"/>
                                  <wp:effectExtent l="0" t="0" r="0" b="0"/>
                                  <wp:docPr id="22" name="Picture 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41" descr=""/>
                                          <pic:cNvPicPr>
                                            <a:picLocks noChangeAspect="1" noChangeArrowheads="1"/>
                                          </pic:cNvPicPr>
                                        </pic:nvPicPr>
                                        <pic:blipFill>
                                          <a:blip r:embed="rId9"/>
                                          <a:srcRect l="0" t="22175" r="6270" b="8396"/>
                                          <a:stretch>
                                            <a:fillRect/>
                                          </a:stretch>
                                        </pic:blipFill>
                                        <pic:spPr bwMode="auto">
                                          <a:xfrm>
                                            <a:off x="0" y="0"/>
                                            <a:ext cx="5648325" cy="2075815"/>
                                          </a:xfrm>
                                          <a:prstGeom prst="rect">
                                            <a:avLst/>
                                          </a:prstGeom>
                                        </pic:spPr>
                                      </pic:pic>
                                    </a:graphicData>
                                  </a:graphic>
                                </wp:inline>
                              </w:drawing>
                            </w:r>
                          </w:p>
                          <w:p>
                            <w:pPr>
                              <w:pStyle w:val="Caption1"/>
                              <w:jc w:val="both"/>
                              <w:rPr/>
                            </w:pPr>
                            <w:bookmarkStart w:id="83" w:name="_Ref375926866"/>
                            <w:r>
                              <w:rPr>
                                <w:sz w:val="24"/>
                                <w:szCs w:val="24"/>
                              </w:rPr>
                              <w:t xml:space="preserve">Figure </w:t>
                            </w:r>
                            <w:r>
                              <w:rPr>
                                <w:sz w:val="24"/>
                                <w:szCs w:val="24"/>
                              </w:rPr>
                              <w:fldChar w:fldCharType="begin"/>
                            </w:r>
                            <w:r>
                              <w:instrText> SEQ Figure \* ARABIC </w:instrText>
                            </w:r>
                            <w:r>
                              <w:fldChar w:fldCharType="separate"/>
                            </w:r>
                            <w:r>
                              <w:t>6</w:t>
                            </w:r>
                            <w:r>
                              <w:fldChar w:fldCharType="end"/>
                            </w:r>
                            <w:bookmarkEnd w:id="83"/>
                            <w:r>
                              <w:rPr>
                                <w:sz w:val="24"/>
                                <w:szCs w:val="24"/>
                              </w:rPr>
                              <w:t>. SST</w:t>
                            </w:r>
                            <w:r>
                              <w:rPr>
                                <w:sz w:val="24"/>
                                <w:szCs w:val="24"/>
                                <w:vertAlign w:val="subscript"/>
                              </w:rPr>
                              <w:t>skin</w:t>
                            </w:r>
                            <w:r>
                              <w:rPr>
                                <w:sz w:val="24"/>
                                <w:szCs w:val="24"/>
                              </w:rPr>
                              <w:t xml:space="preserve"> measured by an ISAR on the M/V </w:t>
                            </w:r>
                            <w:r>
                              <w:rPr>
                                <w:i/>
                                <w:sz w:val="24"/>
                                <w:szCs w:val="24"/>
                              </w:rPr>
                              <w:t>Andromeda Leader</w:t>
                            </w:r>
                            <w:r>
                              <w:rPr>
                                <w:sz w:val="24"/>
                                <w:szCs w:val="24"/>
                              </w:rPr>
                              <w:t xml:space="preserve"> from 19 July to 5 September 2016. The numbers of on the ship track are days of the year, and the colors indicate temperature as indicated at right in </w:t>
                            </w:r>
                            <w:r>
                              <w:rPr>
                                <w:sz w:val="24"/>
                                <w:szCs w:val="24"/>
                                <w:vertAlign w:val="superscript"/>
                              </w:rPr>
                              <w:t>o</w:t>
                            </w:r>
                            <w:r>
                              <w:rPr>
                                <w:sz w:val="24"/>
                                <w:szCs w:val="24"/>
                              </w:rPr>
                              <w:t>C. Gaps in the tracks indicate where measurements were automatically suspended during rain.</w:t>
                            </w:r>
                          </w:p>
                          <w:p>
                            <w:pPr>
                              <w:pStyle w:val="FrameContents"/>
                              <w:jc w:val="both"/>
                              <w:rPr/>
                            </w:pPr>
                            <w:r>
                              <w:rPr/>
                            </w:r>
                          </w:p>
                          <w:p>
                            <w:pPr>
                              <w:pStyle w:val="FrameContents"/>
                              <w:jc w:val="both"/>
                              <w:rPr/>
                            </w:pPr>
                            <w:r>
                              <w:rPr/>
                            </w:r>
                          </w:p>
                          <w:p>
                            <w:pPr>
                              <w:pStyle w:val="FrameContents"/>
                              <w:spacing w:before="0" w:after="120"/>
                              <w:jc w:val="both"/>
                              <w:rPr/>
                            </w:pPr>
                            <w:r>
                              <w:rPr/>
                            </w:r>
                          </w:p>
                        </w:txbxContent>
                      </wps:txbx>
                      <wps:bodyPr lIns="90000" rIns="90000" tIns="45000" bIns="45000">
                        <a:noAutofit/>
                      </wps:bodyPr>
                    </wps:wsp>
                  </a:graphicData>
                </a:graphic>
              </wp:inline>
            </w:drawing>
          </mc:Choice>
          <mc:Fallback>
            <w:pict>
              <v:rect id="shape_0" fillcolor="white" stroked="f" style="position:absolute;margin-left:0pt;margin-top:0pt;width:467.95pt;height:233.7pt" wp14:anchorId="40C422A5">
                <w10:wrap type="square"/>
                <v:fill o:detectmouseclick="t" type="solid" color2="black"/>
                <v:stroke color="#3465a4" weight="9360" joinstyle="miter" endcap="flat"/>
                <v:textbox>
                  <w:txbxContent>
                    <w:p>
                      <w:pPr>
                        <w:pStyle w:val="FrameContents"/>
                        <w:keepNext/>
                        <w:jc w:val="center"/>
                        <w:rPr/>
                      </w:pPr>
                      <w:r>
                        <w:rPr/>
                        <w:drawing>
                          <wp:inline distT="0" distB="635" distL="0" distR="0">
                            <wp:extent cx="5648325" cy="2075815"/>
                            <wp:effectExtent l="0" t="0" r="0" b="0"/>
                            <wp:docPr id="23" name="Picture 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41" descr=""/>
                                    <pic:cNvPicPr>
                                      <a:picLocks noChangeAspect="1" noChangeArrowheads="1"/>
                                    </pic:cNvPicPr>
                                  </pic:nvPicPr>
                                  <pic:blipFill>
                                    <a:blip r:embed="rId9"/>
                                    <a:srcRect l="0" t="22175" r="6270" b="8396"/>
                                    <a:stretch>
                                      <a:fillRect/>
                                    </a:stretch>
                                  </pic:blipFill>
                                  <pic:spPr bwMode="auto">
                                    <a:xfrm>
                                      <a:off x="0" y="0"/>
                                      <a:ext cx="5648325" cy="2075815"/>
                                    </a:xfrm>
                                    <a:prstGeom prst="rect">
                                      <a:avLst/>
                                    </a:prstGeom>
                                  </pic:spPr>
                                </pic:pic>
                              </a:graphicData>
                            </a:graphic>
                          </wp:inline>
                        </w:drawing>
                      </w:r>
                    </w:p>
                    <w:p>
                      <w:pPr>
                        <w:pStyle w:val="Caption1"/>
                        <w:jc w:val="both"/>
                        <w:rPr/>
                      </w:pPr>
                      <w:bookmarkStart w:id="84" w:name="_Ref375926866"/>
                      <w:r>
                        <w:rPr>
                          <w:sz w:val="24"/>
                          <w:szCs w:val="24"/>
                        </w:rPr>
                        <w:t xml:space="preserve">Figure </w:t>
                      </w:r>
                      <w:r>
                        <w:rPr>
                          <w:sz w:val="24"/>
                          <w:szCs w:val="24"/>
                        </w:rPr>
                        <w:fldChar w:fldCharType="begin"/>
                      </w:r>
                      <w:r>
                        <w:instrText> SEQ Figure \* ARABIC </w:instrText>
                      </w:r>
                      <w:r>
                        <w:fldChar w:fldCharType="separate"/>
                      </w:r>
                      <w:r>
                        <w:t>6</w:t>
                      </w:r>
                      <w:r>
                        <w:fldChar w:fldCharType="end"/>
                      </w:r>
                      <w:bookmarkEnd w:id="84"/>
                      <w:r>
                        <w:rPr>
                          <w:sz w:val="24"/>
                          <w:szCs w:val="24"/>
                        </w:rPr>
                        <w:t>. SST</w:t>
                      </w:r>
                      <w:r>
                        <w:rPr>
                          <w:sz w:val="24"/>
                          <w:szCs w:val="24"/>
                          <w:vertAlign w:val="subscript"/>
                        </w:rPr>
                        <w:t>skin</w:t>
                      </w:r>
                      <w:r>
                        <w:rPr>
                          <w:sz w:val="24"/>
                          <w:szCs w:val="24"/>
                        </w:rPr>
                        <w:t xml:space="preserve"> measured by an ISAR on the M/V </w:t>
                      </w:r>
                      <w:r>
                        <w:rPr>
                          <w:i/>
                          <w:sz w:val="24"/>
                          <w:szCs w:val="24"/>
                        </w:rPr>
                        <w:t>Andromeda Leader</w:t>
                      </w:r>
                      <w:r>
                        <w:rPr>
                          <w:sz w:val="24"/>
                          <w:szCs w:val="24"/>
                        </w:rPr>
                        <w:t xml:space="preserve"> from 19 July to 5 September 2016. The numbers of on the ship track are days of the year, and the colors indicate temperature as indicated at right in </w:t>
                      </w:r>
                      <w:r>
                        <w:rPr>
                          <w:sz w:val="24"/>
                          <w:szCs w:val="24"/>
                          <w:vertAlign w:val="superscript"/>
                        </w:rPr>
                        <w:t>o</w:t>
                      </w:r>
                      <w:r>
                        <w:rPr>
                          <w:sz w:val="24"/>
                          <w:szCs w:val="24"/>
                        </w:rPr>
                        <w:t>C. Gaps in the tracks indicate where measurements were automatically suspended during rain.</w:t>
                      </w:r>
                    </w:p>
                    <w:p>
                      <w:pPr>
                        <w:pStyle w:val="FrameContents"/>
                        <w:jc w:val="both"/>
                        <w:rPr/>
                      </w:pPr>
                      <w:r>
                        <w:rPr/>
                      </w:r>
                    </w:p>
                    <w:p>
                      <w:pPr>
                        <w:pStyle w:val="FrameContents"/>
                        <w:jc w:val="both"/>
                        <w:rPr/>
                      </w:pPr>
                      <w:r>
                        <w:rPr/>
                      </w:r>
                    </w:p>
                    <w:p>
                      <w:pPr>
                        <w:pStyle w:val="FrameContents"/>
                        <w:spacing w:before="0" w:after="120"/>
                        <w:jc w:val="both"/>
                        <w:rPr/>
                      </w:pPr>
                      <w:r>
                        <w:rPr/>
                      </w:r>
                    </w:p>
                  </w:txbxContent>
                </v:textbox>
              </v:rect>
            </w:pict>
          </mc:Fallback>
        </mc:AlternateContent>
      </w:r>
    </w:p>
    <w:p>
      <w:pPr>
        <w:pStyle w:val="Normal"/>
        <w:spacing w:lineRule="auto" w:line="480"/>
        <w:rPr/>
      </w:pPr>
      <w:r>
        <w:rPr/>
        <w:t xml:space="preserve">An ISAR was mounted on the M/V </w:t>
      </w:r>
      <w:r>
        <w:rPr>
          <w:i/>
        </w:rPr>
        <w:t xml:space="preserve">Horizon Spirit </w:t>
      </w:r>
      <w:r>
        <w:rPr/>
        <w:t>as part of the DoE ARM (Atmospheric Radiation Measurements) program MAGIC field campaign</w:t>
      </w:r>
      <w:r>
        <w:rPr>
          <w:rStyle w:val="FootnoteAnchor"/>
        </w:rPr>
        <w:footnoteReference w:id="3"/>
      </w:r>
      <w:r>
        <w:rPr/>
        <w:t>. Between September and December, 2012, and May to September 2013, the ship sailed between Los Angeles, California, and Honolulu, Hawaii, taking two weeks for a round trip (</w:t>
      </w:r>
      <w:r>
        <w:rPr/>
        <w:fldChar w:fldCharType="begin"/>
      </w:r>
      <w:r>
        <w:instrText> REF _Ref484855956 \h </w:instrText>
      </w:r>
      <w:r>
        <w:fldChar w:fldCharType="separate"/>
      </w:r>
      <w:r>
        <w:t>Figure 7</w:t>
      </w:r>
      <w:r>
        <w:fldChar w:fldCharType="end"/>
      </w:r>
      <w:r>
        <w:rPr/>
        <w:t xml:space="preserve">). </w:t>
      </w:r>
    </w:p>
    <w:p>
      <w:pPr>
        <w:pStyle w:val="Normal"/>
        <w:spacing w:lineRule="auto" w:line="480"/>
        <w:rPr/>
      </w:pPr>
      <w:r>
        <w:rPr/>
        <mc:AlternateContent>
          <mc:Choice Requires="wps">
            <w:drawing>
              <wp:inline distT="0" distB="0" distL="0" distR="0" wp14:anchorId="12683010">
                <wp:extent cx="5944235" cy="3763010"/>
                <wp:effectExtent l="0" t="0" r="0" b="0"/>
                <wp:docPr id="24" name=""/>
                <a:graphic xmlns:a="http://schemas.openxmlformats.org/drawingml/2006/main">
                  <a:graphicData uri="http://schemas.microsoft.com/office/word/2010/wordprocessingShape">
                    <wps:wsp>
                      <wps:cNvSpPr/>
                      <wps:spPr>
                        <a:xfrm>
                          <a:off x="0" y="0"/>
                          <a:ext cx="5943600" cy="3762360"/>
                        </a:xfrm>
                        <a:prstGeom prst="rect">
                          <a:avLst/>
                        </a:prstGeom>
                        <a:solidFill>
                          <a:srgbClr val="ffffff"/>
                        </a:solidFill>
                        <a:ln w="9360">
                          <a:noFill/>
                        </a:ln>
                      </wps:spPr>
                      <wps:style>
                        <a:lnRef idx="0"/>
                        <a:fillRef idx="0"/>
                        <a:effectRef idx="0"/>
                        <a:fontRef idx="minor"/>
                      </wps:style>
                      <wps:txbx>
                        <w:txbxContent>
                          <w:p>
                            <w:pPr>
                              <w:pStyle w:val="FrameContents"/>
                              <w:rPr/>
                            </w:pPr>
                            <w:bookmarkStart w:id="85" w:name="_Ref351991460"/>
                            <w:bookmarkStart w:id="86" w:name="_Ref349467615"/>
                            <w:bookmarkEnd w:id="85"/>
                            <w:bookmarkEnd w:id="86"/>
                            <w:r>
                              <w:rPr/>
                              <w:drawing>
                                <wp:inline distT="0" distB="0" distL="0" distR="0">
                                  <wp:extent cx="5720715" cy="2590800"/>
                                  <wp:effectExtent l="0" t="0" r="0" b="0"/>
                                  <wp:docPr id="26" name="Picture 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42" descr=""/>
                                          <pic:cNvPicPr>
                                            <a:picLocks noChangeAspect="1" noChangeArrowheads="1"/>
                                          </pic:cNvPicPr>
                                        </pic:nvPicPr>
                                        <pic:blipFill>
                                          <a:blip r:embed="rId10"/>
                                          <a:srcRect l="9930" t="11596" r="16203" b="4774"/>
                                          <a:stretch>
                                            <a:fillRect/>
                                          </a:stretch>
                                        </pic:blipFill>
                                        <pic:spPr bwMode="auto">
                                          <a:xfrm>
                                            <a:off x="0" y="0"/>
                                            <a:ext cx="5720715" cy="2590800"/>
                                          </a:xfrm>
                                          <a:prstGeom prst="rect">
                                            <a:avLst/>
                                          </a:prstGeom>
                                        </pic:spPr>
                                      </pic:pic>
                                    </a:graphicData>
                                  </a:graphic>
                                </wp:inline>
                              </w:drawing>
                            </w:r>
                          </w:p>
                          <w:p>
                            <w:pPr>
                              <w:pStyle w:val="FrameContents"/>
                              <w:spacing w:lineRule="auto" w:line="276"/>
                              <w:rPr/>
                            </w:pPr>
                            <w:r>
                              <w:rPr/>
                            </w:r>
                          </w:p>
                          <w:p>
                            <w:pPr>
                              <w:pStyle w:val="FrameContents"/>
                              <w:spacing w:lineRule="auto" w:line="276" w:before="0" w:after="120"/>
                              <w:rPr/>
                            </w:pPr>
                            <w:bookmarkStart w:id="87" w:name="_Ref484855956"/>
                            <w:r>
                              <w:rPr/>
                              <w:t xml:space="preserve">Figure </w:t>
                            </w:r>
                            <w:r>
                              <w:rPr/>
                              <w:fldChar w:fldCharType="begin"/>
                            </w:r>
                            <w:r>
                              <w:instrText> SEQ Figure \* ARABIC </w:instrText>
                            </w:r>
                            <w:r>
                              <w:fldChar w:fldCharType="separate"/>
                            </w:r>
                            <w:r>
                              <w:t>7</w:t>
                            </w:r>
                            <w:r>
                              <w:fldChar w:fldCharType="end"/>
                            </w:r>
                            <w:bookmarkEnd w:id="87"/>
                            <w:r>
                              <w:rPr/>
                              <w:t>.  SST</w:t>
                            </w:r>
                            <w:r>
                              <w:rPr>
                                <w:vertAlign w:val="subscript"/>
                              </w:rPr>
                              <w:t>skin</w:t>
                            </w:r>
                            <w:r>
                              <w:rPr/>
                              <w:t xml:space="preserve"> measured by an ISAR on the M/V </w:t>
                            </w:r>
                            <w:r>
                              <w:rPr>
                                <w:i/>
                              </w:rPr>
                              <w:t>Horizon Spirit</w:t>
                            </w:r>
                            <w:r>
                              <w:rPr/>
                              <w:t xml:space="preserve"> from 31 August to 12 September 2013. The numbers on the ship track are the start of the days of the year, and the colors indicate temperature as indicated at right in </w:t>
                            </w:r>
                            <w:r>
                              <w:rPr>
                                <w:vertAlign w:val="superscript"/>
                              </w:rPr>
                              <w:t>o</w:t>
                            </w:r>
                            <w:r>
                              <w:rPr/>
                              <w:t>C.</w:t>
                            </w:r>
                          </w:p>
                        </w:txbxContent>
                      </wps:txbx>
                      <wps:bodyPr lIns="90000" rIns="90000" tIns="45000" bIns="45000">
                        <a:noAutofit/>
                      </wps:bodyPr>
                    </wps:wsp>
                  </a:graphicData>
                </a:graphic>
              </wp:inline>
            </w:drawing>
          </mc:Choice>
          <mc:Fallback>
            <w:pict>
              <v:rect id="shape_0" fillcolor="white" stroked="f" style="position:absolute;margin-left:0pt;margin-top:0pt;width:467.95pt;height:296.2pt" wp14:anchorId="12683010">
                <w10:wrap type="square"/>
                <v:fill o:detectmouseclick="t" type="solid" color2="black"/>
                <v:stroke color="#3465a4" weight="9360" joinstyle="miter" endcap="flat"/>
                <v:textbox>
                  <w:txbxContent>
                    <w:p>
                      <w:pPr>
                        <w:pStyle w:val="FrameContents"/>
                        <w:rPr/>
                      </w:pPr>
                      <w:bookmarkStart w:id="88" w:name="_Ref351991460"/>
                      <w:bookmarkStart w:id="89" w:name="_Ref349467615"/>
                      <w:bookmarkEnd w:id="88"/>
                      <w:bookmarkEnd w:id="89"/>
                      <w:r>
                        <w:rPr/>
                        <w:drawing>
                          <wp:inline distT="0" distB="0" distL="0" distR="0">
                            <wp:extent cx="5720715" cy="2590800"/>
                            <wp:effectExtent l="0" t="0" r="0" b="0"/>
                            <wp:docPr id="27" name="Picture 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42" descr=""/>
                                    <pic:cNvPicPr>
                                      <a:picLocks noChangeAspect="1" noChangeArrowheads="1"/>
                                    </pic:cNvPicPr>
                                  </pic:nvPicPr>
                                  <pic:blipFill>
                                    <a:blip r:embed="rId10"/>
                                    <a:srcRect l="9930" t="11596" r="16203" b="4774"/>
                                    <a:stretch>
                                      <a:fillRect/>
                                    </a:stretch>
                                  </pic:blipFill>
                                  <pic:spPr bwMode="auto">
                                    <a:xfrm>
                                      <a:off x="0" y="0"/>
                                      <a:ext cx="5720715" cy="2590800"/>
                                    </a:xfrm>
                                    <a:prstGeom prst="rect">
                                      <a:avLst/>
                                    </a:prstGeom>
                                  </pic:spPr>
                                </pic:pic>
                              </a:graphicData>
                            </a:graphic>
                          </wp:inline>
                        </w:drawing>
                      </w:r>
                    </w:p>
                    <w:p>
                      <w:pPr>
                        <w:pStyle w:val="FrameContents"/>
                        <w:spacing w:lineRule="auto" w:line="276"/>
                        <w:rPr/>
                      </w:pPr>
                      <w:r>
                        <w:rPr/>
                      </w:r>
                    </w:p>
                    <w:p>
                      <w:pPr>
                        <w:pStyle w:val="FrameContents"/>
                        <w:spacing w:lineRule="auto" w:line="276" w:before="0" w:after="120"/>
                        <w:rPr/>
                      </w:pPr>
                      <w:bookmarkStart w:id="90" w:name="_Ref484855956"/>
                      <w:r>
                        <w:rPr/>
                        <w:t xml:space="preserve">Figure </w:t>
                      </w:r>
                      <w:r>
                        <w:rPr/>
                        <w:fldChar w:fldCharType="begin"/>
                      </w:r>
                      <w:r>
                        <w:instrText> SEQ Figure \* ARABIC </w:instrText>
                      </w:r>
                      <w:r>
                        <w:fldChar w:fldCharType="separate"/>
                      </w:r>
                      <w:r>
                        <w:t>7</w:t>
                      </w:r>
                      <w:r>
                        <w:fldChar w:fldCharType="end"/>
                      </w:r>
                      <w:bookmarkEnd w:id="90"/>
                      <w:r>
                        <w:rPr/>
                        <w:t>.  SST</w:t>
                      </w:r>
                      <w:r>
                        <w:rPr>
                          <w:vertAlign w:val="subscript"/>
                        </w:rPr>
                        <w:t>skin</w:t>
                      </w:r>
                      <w:r>
                        <w:rPr/>
                        <w:t xml:space="preserve"> measured by an ISAR on the M/V </w:t>
                      </w:r>
                      <w:r>
                        <w:rPr>
                          <w:i/>
                        </w:rPr>
                        <w:t>Horizon Spirit</w:t>
                      </w:r>
                      <w:r>
                        <w:rPr/>
                        <w:t xml:space="preserve"> from 31 August to 12 September 2013. The numbers on the ship track are the start of the days of the year, and the colors indicate temperature as indicated at right in </w:t>
                      </w:r>
                      <w:r>
                        <w:rPr>
                          <w:vertAlign w:val="superscript"/>
                        </w:rPr>
                        <w:t>o</w:t>
                      </w:r>
                      <w:r>
                        <w:rPr/>
                        <w:t>C.</w:t>
                      </w:r>
                    </w:p>
                  </w:txbxContent>
                </v:textbox>
              </v:rect>
            </w:pict>
          </mc:Fallback>
        </mc:AlternateContent>
      </w:r>
    </w:p>
    <w:p>
      <w:pPr>
        <w:pStyle w:val="Heading1"/>
        <w:numPr>
          <w:ilvl w:val="0"/>
          <w:numId w:val="3"/>
        </w:numPr>
        <w:rPr/>
      </w:pPr>
      <w:r>
        <w:rPr/>
        <w:t>Processing algorithms</w:t>
      </w:r>
    </w:p>
    <w:p>
      <w:pPr>
        <w:pStyle w:val="Normal"/>
        <w:spacing w:lineRule="auto" w:line="480"/>
        <w:rPr/>
      </w:pPr>
      <w:r>
        <w:rPr/>
        <w:t>As with any infrared imager being used to derive SST</w:t>
      </w:r>
      <w:r>
        <w:rPr>
          <w:vertAlign w:val="subscript"/>
        </w:rPr>
        <w:t>skin</w:t>
      </w:r>
      <w:r>
        <w:rPr/>
        <w:t xml:space="preserve"> from calibrated toa brightness temperature measurements in the appropriate spectral bands, there are two distinct processing steps that need to be taken:</w:t>
      </w:r>
      <w:del w:id="120" w:author="Guillermo" w:date="2017-07-10T12:29:00Z">
        <w:r>
          <w:rPr/>
          <w:delText xml:space="preserve"> firstly,</w:delText>
        </w:r>
      </w:del>
      <w:r>
        <w:rPr/>
        <w:t xml:space="preserve"> </w:t>
      </w:r>
      <w:ins w:id="121" w:author="Guillermo" w:date="2017-07-10T12:29:00Z">
        <w:r>
          <w:rPr/>
          <w:t>(i) </w:t>
        </w:r>
      </w:ins>
      <w:r>
        <w:rPr/>
        <w:t xml:space="preserve">identifying those pixels that are free from radiance from sources other than the gaseous components of the atmosphere, and then </w:t>
      </w:r>
      <w:ins w:id="122" w:author="Guillermo" w:date="2017-07-10T12:29:00Z">
        <w:r>
          <w:rPr/>
          <w:t>(ii) </w:t>
        </w:r>
      </w:ins>
      <w:r>
        <w:rPr/>
        <w:t>correcti</w:t>
      </w:r>
      <w:ins w:id="123" w:author="Guillermo" w:date="2017-07-10T12:29:00Z">
        <w:r>
          <w:rPr/>
          <w:t>ng</w:t>
        </w:r>
      </w:ins>
      <w:del w:id="124" w:author="Guillermo" w:date="2017-07-10T12:29:00Z">
        <w:r>
          <w:rPr/>
          <w:delText>on</w:delText>
        </w:r>
      </w:del>
      <w:r>
        <w:rPr/>
        <w:t xml:space="preserve"> for the effects of absorption and emission by atmospheric gases. The first step is conventionally called “cloud screening” as the primary objective is to identify pixels that include radiance from clouds, whereas the second step is referred to as the “atmospheric correction”. </w:t>
      </w:r>
      <w:commentRangeStart w:id="21"/>
      <w:r>
        <w:rPr/>
        <w:t>To create a consistent SST</w:t>
      </w:r>
      <w:r>
        <w:rPr>
          <w:vertAlign w:val="subscript"/>
        </w:rPr>
        <w:t>skin</w:t>
      </w:r>
      <w:r>
        <w:rPr/>
        <w:t xml:space="preserve"> record with similar error budgets from multiple infrared sensors requires that data be reprocessed using similar cloud identification methods, atmospheric correction algorithms, and that the stability and calibration accuracy of Level 1 radiance be maintained on orbit.</w:t>
      </w:r>
      <w:commentRangeEnd w:id="21"/>
      <w:r>
        <w:commentReference w:id="21"/>
      </w:r>
      <w:r>
        <w:rPr/>
      </w:r>
    </w:p>
    <w:p>
      <w:pPr>
        <w:pStyle w:val="Normal"/>
        <w:spacing w:lineRule="auto" w:line="480"/>
        <w:rPr/>
      </w:pPr>
      <w:r>
        <w:rPr/>
        <w:t>Prior to 2004</w:t>
      </w:r>
      <w:ins w:id="125" w:author="Guillermo" w:date="2017-07-10T12:31:00Z">
        <w:r>
          <w:rPr/>
          <w:t>,</w:t>
        </w:r>
      </w:ins>
      <w:r>
        <w:rPr/>
        <w:t xml:space="preserve"> MODIS SST processing was handled by the EOS MODIS Adaptive Processing System (MODAPS). Since 2004</w:t>
      </w:r>
      <w:ins w:id="126" w:author="Guillermo" w:date="2017-07-10T12:31:00Z">
        <w:r>
          <w:rPr/>
          <w:t>,</w:t>
        </w:r>
      </w:ins>
      <w:r>
        <w:rPr/>
        <w:t xml:space="preserve"> reprocessing of MODIS and more recently VIIRS ocean products has been performed by the NASA Ocean Biology Data Acquisition and Archive Center (OB-DAAC formerly known as the Ocean Biology processing group). These two NASA processing centers used different naming conventions to identify each reprocessed version. The heritage MODAPS SST</w:t>
      </w:r>
      <w:r>
        <w:rPr>
          <w:vertAlign w:val="subscript"/>
        </w:rPr>
        <w:t>skin</w:t>
      </w:r>
      <w:r>
        <w:rPr/>
        <w:t xml:space="preserve"> products can be identified by what are referred to as Collections 2-5, and are described by </w:t>
      </w:r>
      <w:r>
        <w:fldChar w:fldCharType="begin"/>
      </w:r>
      <w:r>
        <w:instrText>ADDIN EN.CITE &lt;EndNote&gt;&lt;Cite AuthorYear="1"&gt;&lt;Author&gt;Kilpatrick&lt;/Author&gt;&lt;Year&gt;2015&lt;/Year&gt;&lt;RecNum&gt;4015&lt;/RecNum&gt;&lt;DisplayText&gt;Kilpatrick et al. (2015)&lt;/DisplayText&gt;&lt;record&gt;&lt;rec-number&gt;4015&lt;/rec-number&gt;&lt;foreign-keys&gt;&lt;key app="EN" db-id="5apr590ftef55zea20spppw6srsvdvdazzer" timestamp="1432891590"&gt;4015&lt;/key&gt;&lt;key app="ENWeb" db-id=""&gt;0&lt;/key&gt;&lt;/foreign-keys&gt;&lt;ref-type name="Journal Article"&gt;17&lt;/ref-type&gt;&lt;contributors&gt;&lt;authors&gt;&lt;author&gt;Kilpatrick, K. A.&lt;/author&gt;&lt;author&gt;Podestá, G.&lt;/author&gt;&lt;author&gt;Walsh, S.&lt;/author&gt;&lt;author&gt;Williams, E.&lt;/author&gt;&lt;author&gt;Halliwell, V.&lt;/author&gt;&lt;author&gt;Szczodrak, M.&lt;/author&gt;&lt;author&gt;Brown, O. B.&lt;/author&gt;&lt;author&gt;Minnett, P. J.&lt;/author&gt;&lt;author&gt;Evans, R.&lt;/author&gt;&lt;/authors&gt;&lt;/contributors&gt;&lt;titles&gt;&lt;title&gt;A decade of sea surface temperature from MODIS&lt;/title&gt;&lt;secondary-title&gt;Remote Sensing of Environment&lt;/secondary-title&gt;&lt;/titles&gt;&lt;periodical&gt;&lt;full-title&gt;Remote Sensing of Environment&lt;/full-title&gt;&lt;/periodical&gt;&lt;pages&gt;27-41&lt;/pages&gt;&lt;volume&gt;165&lt;/volume&gt;&lt;number&gt;0&lt;/number&gt;&lt;keywords&gt;&lt;keyword&gt;MODIS&lt;/keyword&gt;&lt;keyword&gt;Sea surface temperature&lt;/keyword&gt;&lt;keyword&gt;Validation&lt;/keyword&gt;&lt;keyword&gt;Calibration&lt;/keyword&gt;&lt;/keywords&gt;&lt;dates&gt;&lt;year&gt;2015&lt;/year&gt;&lt;pub-dates&gt;&lt;date&gt;8//&lt;/date&gt;&lt;/pub-dates&gt;&lt;/dates&gt;&lt;isbn&gt;0034-4257&lt;/isbn&gt;&lt;urls&gt;&lt;related-urls&gt;&lt;url&gt;http://www.sciencedirect.com/science/article/pii/S0034425715001650&lt;/url&gt;&lt;/related-urls&gt;&lt;/urls&gt;&lt;electronic-resource-num&gt;http://dx.doi.org/10.1016/j.rse.2015.04.023&lt;/electronic-resource-num&gt;&lt;/record&gt;&lt;/Cite&gt;&lt;/EndNote&gt;</w:instrText>
      </w:r>
      <w:r>
        <w:fldChar w:fldCharType="separate"/>
      </w:r>
      <w:hyperlink w:anchor="_ENREF_31">
        <w:bookmarkStart w:id="91" w:name="__Fieldmark__2220_1419489525"/>
        <w:r>
          <w:rPr>
            <w:rStyle w:val="InternetLink"/>
          </w:rPr>
          <w:t>Kilpatrick et al. (2015)</w:t>
        </w:r>
        <w:r>
          <w:rPr>
            <w:rStyle w:val="InternetLink"/>
          </w:rPr>
        </w:r>
      </w:hyperlink>
      <w:bookmarkEnd w:id="91"/>
      <w:r>
        <w:rPr/>
        <w:t>. In 2004 SST</w:t>
      </w:r>
      <w:r>
        <w:fldChar w:fldCharType="end"/>
      </w:r>
      <w:r>
        <w:rPr>
          <w:vertAlign w:val="subscript"/>
        </w:rPr>
        <w:t>skin</w:t>
      </w:r>
      <w:r>
        <w:rPr/>
        <w:t xml:space="preserve"> processing was migrated to the OB-DAAC which adopted the convention of identifying each reprocessed version with the letter “R” followed by the year in which year an algorithm or calibration change was introduced into production. The file metadata includes the processing code version. If more than one reprocessing occurs in a particular year the decimal version is incremented. To date the OB-DAAC has produced three reprocessed versions of MODIS SST</w:t>
      </w:r>
      <w:r>
        <w:rPr>
          <w:vertAlign w:val="subscript"/>
        </w:rPr>
        <w:t xml:space="preserve">skin </w:t>
      </w:r>
      <w:r>
        <w:rPr/>
        <w:t>(R2004.0.0 and R2010.0.0 and a minor update R2014.0.1) and one version of VIIRS SST</w:t>
      </w:r>
      <w:r>
        <w:rPr>
          <w:vertAlign w:val="subscript"/>
        </w:rPr>
        <w:t>skin</w:t>
      </w:r>
      <w:r>
        <w:rPr/>
        <w:t xml:space="preserve"> (R2016.0). </w:t>
      </w:r>
    </w:p>
    <w:p>
      <w:pPr>
        <w:pStyle w:val="Heading2"/>
        <w:numPr>
          <w:ilvl w:val="1"/>
          <w:numId w:val="3"/>
        </w:numPr>
        <w:rPr/>
      </w:pPr>
      <w:r>
        <w:rPr/>
        <w:t xml:space="preserve"> </w:t>
      </w:r>
      <w:r>
        <w:rPr/>
        <w:t>Cloud screening</w:t>
      </w:r>
    </w:p>
    <w:p>
      <w:pPr>
        <w:pStyle w:val="Normal"/>
        <w:spacing w:lineRule="auto" w:line="480"/>
        <w:rPr/>
      </w:pPr>
      <w:r>
        <w:rPr/>
        <w:t>As with MODIS, we initially developed a recursive binary “decision-tree” to identify cloud contaminated measurements (</w:t>
      </w:r>
      <w:r>
        <w:fldChar w:fldCharType="begin"/>
      </w:r>
      <w:r>
        <w:instrText>ADDIN EN.CITE &lt;EndNote&gt;&lt;Cite&gt;&lt;Author&gt;Kilpatrick&lt;/Author&gt;&lt;Year&gt;2015&lt;/Year&gt;&lt;RecNum&gt;4015&lt;/RecNum&gt;&lt;DisplayText&gt;(Kilpatrick et al., 2015)&lt;/DisplayText&gt;&lt;record&gt;&lt;rec-number&gt;4015&lt;/rec-number&gt;&lt;foreign-keys&gt;&lt;key app="EN" db-id="5apr590ftef55zea20spppw6srsvdvdazzer" timestamp="1432891590"&gt;4015&lt;/key&gt;&lt;key app="ENWeb" db-id=""&gt;0&lt;/key&gt;&lt;/foreign-keys&gt;&lt;ref-type name="Journal Article"&gt;17&lt;/ref-type&gt;&lt;contributors&gt;&lt;authors&gt;&lt;author&gt;Kilpatrick, K. A.&lt;/author&gt;&lt;author&gt;Podestá, G.&lt;/author&gt;&lt;author&gt;Walsh, S.&lt;/author&gt;&lt;author&gt;Williams, E.&lt;/author&gt;&lt;author&gt;Halliwell, V.&lt;/author&gt;&lt;author&gt;Szczodrak, M.&lt;/author&gt;&lt;author&gt;Brown, O. B.&lt;/author&gt;&lt;author&gt;Minnett, P. J.&lt;/author&gt;&lt;author&gt;Evans, R.&lt;/author&gt;&lt;/authors&gt;&lt;/contributors&gt;&lt;titles&gt;&lt;title&gt;A decade of sea surface temperature from MODIS&lt;/title&gt;&lt;secondary-title&gt;Remote Sensing of Environment&lt;/secondary-title&gt;&lt;/titles&gt;&lt;periodical&gt;&lt;full-title&gt;Remote Sensing of Environment&lt;/full-title&gt;&lt;/periodical&gt;&lt;pages&gt;27-41&lt;/pages&gt;&lt;volume&gt;165&lt;/volume&gt;&lt;number&gt;0&lt;/number&gt;&lt;keywords&gt;&lt;keyword&gt;MODIS&lt;/keyword&gt;&lt;keyword&gt;Sea surface temperature&lt;/keyword&gt;&lt;keyword&gt;Validation&lt;/keyword&gt;&lt;keyword&gt;Calibration&lt;/keyword&gt;&lt;/keywords&gt;&lt;dates&gt;&lt;year&gt;2015&lt;/year&gt;&lt;pub-dates&gt;&lt;date&gt;8//&lt;/date&gt;&lt;/pub-dates&gt;&lt;/dates&gt;&lt;isbn&gt;0034-4257&lt;/isbn&gt;&lt;urls&gt;&lt;related-urls&gt;&lt;url&gt;http://www.sciencedirect.com/science/article/pii/S0034425715001650&lt;/url&gt;&lt;/related-urls&gt;&lt;/urls&gt;&lt;electronic-resource-num&gt;http://dx.doi.org/10.1016/j.rse.2015.04.023&lt;/electronic-resource-num&gt;&lt;/record&gt;&lt;/Cite&gt;&lt;/EndNote&gt;</w:instrText>
      </w:r>
      <w:r>
        <w:fldChar w:fldCharType="separate"/>
      </w:r>
      <w:bookmarkStart w:id="92" w:name="__Fieldmark__2276_1419489525"/>
      <w:r>
        <w:rPr/>
        <w:t>(Kilpatrick et al., 2015)</w:t>
      </w:r>
      <w:r>
        <w:rPr/>
      </w:r>
      <w:r>
        <w:fldChar w:fldCharType="end"/>
      </w:r>
      <w:hyperlink w:anchor="_ENREF_31">
        <w:bookmarkEnd w:id="92"/>
        <w:r>
          <w:rPr/>
          <w:t>), based on the approach  originally developed for the AVHRR Pathfinder program (</w:t>
        </w:r>
      </w:hyperlink>
      <w:r>
        <w:fldChar w:fldCharType="begin"/>
      </w:r>
      <w:r>
        <w:instrText>ADDIN EN.CITE &lt;EndNote&gt;&lt;Cite&gt;&lt;Author&gt;Kilpatrick&lt;/Author&gt;&lt;Year&gt;2001&lt;/Year&gt;&lt;RecNum&gt;428&lt;/RecNum&gt;&lt;DisplayText&gt;(Kilpatrick et al., 2001)&lt;/DisplayText&gt;&lt;record&gt;&lt;rec-number&gt;428&lt;/rec-number&gt;&lt;foreign-keys&gt;&lt;key app="EN" db-id="5apr590ftef55zea20spppw6srsvdvdazzer" timestamp="1419378182"&gt;428&lt;/key&gt;&lt;key app="ENWeb" db-id=""&gt;0&lt;/key&gt;&lt;/foreign-keys&gt;&lt;ref-type name="Journal Article"&gt;17&lt;/ref-type&gt;&lt;contributors&gt;&lt;authors&gt;&lt;author&gt;Kilpatrick, K. A.&lt;/author&gt;&lt;author&gt;G. P. Podestá&lt;/author&gt;&lt;author&gt;R. H. Evans&lt;/author&gt;&lt;/authors&gt;&lt;/contributors&gt;&lt;titles&gt;&lt;title&gt;Overview of the NOAA/NASA Pathfinder algorithm for Sea Surface Temperature and associated Matchup Database&lt;/title&gt;&lt;secondary-title&gt;Journal of Geophysical Research&lt;/secondary-title&gt;&lt;/titles&gt;&lt;periodical&gt;&lt;full-title&gt;Journal of Geophysical Research&lt;/full-title&gt;&lt;/periodical&gt;&lt;pages&gt;9179-9198&lt;/pages&gt;&lt;volume&gt;106&lt;/volume&gt;&lt;dates&gt;&lt;year&gt;2001&lt;/year&gt;&lt;/dates&gt;&lt;urls&gt;&lt;/urls&gt;&lt;/record&gt;&lt;/Cite&gt;&lt;/EndNote&gt;</w:instrText>
      </w:r>
      <w:r>
        <w:fldChar w:fldCharType="separate"/>
      </w:r>
      <w:bookmarkStart w:id="93" w:name="__Fieldmark__2289_1419489525"/>
      <w:r>
        <w:rPr/>
        <w:t>(Kilpatrick et al., 2001)</w:t>
      </w:r>
      <w:r>
        <w:rPr/>
      </w:r>
      <w:r>
        <w:fldChar w:fldCharType="end"/>
      </w:r>
      <w:hyperlink w:anchor="_ENREF_32">
        <w:bookmarkEnd w:id="93"/>
        <w:r>
          <w:rPr/>
          <w:t xml:space="preserve">). Generally, these binary decision trees are similar between day and night, and are dominated by LWIR channel differences and spatial uniformity tests. However, in the daytime part of each orbit reflected sunlight provides additional information allowing us to distinguish between the high reflectance clouds from the low reflectance sea surface. A factor that complicates the daytime decision tree is the high surface reflectance that occurs in regions of sun glitter; a separate set of tests is needed for these conditions. </w:t>
        </w:r>
      </w:hyperlink>
      <w:commentRangeStart w:id="22"/>
      <w:r>
        <w:rPr/>
        <w:t>The differences in performance metrics, such as sensitivity and specificity (</w:t>
      </w:r>
      <w:r>
        <w:fldChar w:fldCharType="begin"/>
      </w:r>
      <w:r>
        <w:instrText>ADDIN EN.CITE &lt;EndNote&gt;&lt;Cite&gt;&lt;Author&gt;Altman&lt;/Author&gt;&lt;Year&gt;1994&lt;/Year&gt;&lt;RecNum&gt;4786&lt;/RecNum&gt;&lt;DisplayText&gt;(Altman and Bland, 1994)&lt;/DisplayText&gt;&lt;record&gt;&lt;rec-number&gt;4786&lt;/rec-number&gt;&lt;foreign-keys&gt;&lt;key app="EN" db-id="5apr590ftef55zea20spppw6srsvdvdazzer" timestamp="1499377018"&gt;4786&lt;/key&gt;&lt;/foreign-keys&gt;&lt;ref-type name="Journal Article"&gt;17&lt;/ref-type&gt;&lt;contributors&gt;&lt;authors&gt;&lt;author&gt;Altman, D. G.&lt;/author&gt;&lt;author&gt;Bland, J. M.&lt;/author&gt;&lt;/authors&gt;&lt;/contributors&gt;&lt;titles&gt;&lt;title&gt;Diagnostic tests. 1: Sensitivity and specificity&lt;/title&gt;&lt;secondary-title&gt;British Medical Journal&lt;/secondary-title&gt;&lt;/titles&gt;&lt;periodical&gt;&lt;full-title&gt;British Medical Journal&lt;/full-title&gt;&lt;/periodical&gt;&lt;pages&gt;1552-1552&lt;/pages&gt;&lt;volume&gt;308&lt;/volume&gt;&lt;number&gt;6943&lt;/number&gt;&lt;dates&gt;&lt;year&gt;1994&lt;/year&gt;&lt;/dates&gt;&lt;publisher&gt;BMJ Group&lt;/publisher&gt;&lt;isbn&gt;0959-8138&amp;#xD;1468-5833&lt;/isbn&gt;&lt;accession-num&gt;PMC2540489&lt;/accession-num&gt;&lt;urls&gt;&lt;related-urls&gt;&lt;url&gt;&lt;style face="underline" font="default" size="100%"&gt;http://www.ncbi.nlm.nih.gov/pmc/articles/PMC2540489/&lt;/style&gt;&lt;/url&gt;&lt;/related-urls&gt;&lt;/urls&gt;&lt;remote-database-name&gt;PMC&lt;/remote-database-name&gt;&lt;/record&gt;&lt;/Cite&gt;&lt;/EndNote&gt;</w:instrText>
      </w:r>
      <w:r>
        <w:fldChar w:fldCharType="separate"/>
      </w:r>
      <w:bookmarkStart w:id="94" w:name="__Fieldmark__2327_1419489525"/>
      <w:r>
        <w:rPr/>
        <w:t>(Altman and Bland, 1994)</w:t>
      </w:r>
      <w:r>
        <w:rPr/>
      </w:r>
      <w:r>
        <w:fldChar w:fldCharType="end"/>
      </w:r>
      <w:hyperlink w:anchor="_ENREF_1">
        <w:bookmarkEnd w:id="94"/>
        <w:r>
          <w:rPr/>
          <w:t>) of the decision-trees between day, night and sun-glitter conditions were expected to lead to differences in the effectiveness in the identification of cloud-free conditions. Based on validation of the cloud mask at Level 2, it was anticipated that the discrepancies would have a relatively small impact on level-3 global fields. Recent research on sampling errors in derived SSTs resulting from the presence of clouds revealed significant differences in the persistence of clouds between day and night to conditions</w:t>
        </w:r>
      </w:hyperlink>
      <w:r>
        <w:rPr/>
      </w:r>
      <w:commentRangeEnd w:id="22"/>
      <w:r>
        <w:commentReference w:id="22"/>
      </w:r>
      <w:r>
        <w:rPr/>
        <w:t xml:space="preserve"> (</w:t>
      </w:r>
      <w:r>
        <w:fldChar w:fldCharType="begin"/>
      </w:r>
      <w:r>
        <w:instrText>ADDIN EN.CITE &lt;EndNote&gt;&lt;Cite&gt;&lt;Author&gt;Liu&lt;/Author&gt;&lt;Year&gt;2016&lt;/Year&gt;&lt;RecNum&gt;5638&lt;/RecNum&gt;&lt;DisplayText&gt;(Liu and Minnett, 2016)&lt;/DisplayText&gt;&lt;record&gt;&lt;rec-number&gt;5638&lt;/rec-number&gt;&lt;foreign-keys&gt;&lt;key app="EN" db-id="w2r0xxadmsedavewtx459etbexszdss0wfsr" timestamp="1493234799"&gt;5638&lt;/key&gt;&lt;/foreign-keys&gt;&lt;ref-type name="Journal Article"&gt;17&lt;/ref-type&gt;&lt;contributors&gt;&lt;authors&gt;&lt;author&gt;Liu, Yang&lt;/author&gt;&lt;author&gt;Minnett, Peter J.&lt;/author&gt;&lt;/authors&gt;&lt;/contributors&gt;&lt;titles&gt;&lt;title&gt;Sampling errors in satellite-derived infrared sea-surface temperatures. Part I: Global and regional MODIS fields&lt;/title&gt;&lt;secondary-title&gt;Remote Sensing of Environment&lt;/secondary-title&gt;&lt;/titles&gt;&lt;periodical&gt;&lt;full-title&gt;Remote Sensing of Environment&lt;/full-title&gt;&lt;/periodical&gt;&lt;pages&gt;48-64&lt;/pages&gt;&lt;volume&gt;177&lt;/volume&gt;&lt;keywords&gt;&lt;keyword&gt;Sea Surface Temperature (SST)&lt;/keyword&gt;&lt;keyword&gt;Climate Data Records (CDR)&lt;/keyword&gt;&lt;keyword&gt;MODIS&lt;/keyword&gt;&lt;keyword&gt;Sampling errors&lt;/keyword&gt;&lt;/keywords&gt;&lt;dates&gt;&lt;year&gt;2016&lt;/year&gt;&lt;pub-dates&gt;&lt;date&gt;5//&lt;/date&gt;&lt;/pub-dates&gt;&lt;/dates&gt;&lt;isbn&gt;0034-4257&lt;/isbn&gt;&lt;urls&gt;&lt;related-urls&gt;&lt;url&gt;http://www.sciencedirect.com/science/article/pii/S0034425716300517&lt;/url&gt;&lt;/related-urls&gt;&lt;/urls&gt;&lt;electronic-resource-num&gt;http://doi.org/10.1016/j.rse.2016.02.026&lt;/electronic-resource-num&gt;&lt;/record&gt;&lt;/Cite&gt;&lt;/EndNote&gt;</w:instrText>
      </w:r>
      <w:r>
        <w:fldChar w:fldCharType="separate"/>
      </w:r>
      <w:bookmarkStart w:id="95" w:name="__Fieldmark__2368_1419489525"/>
      <w:r>
        <w:rPr/>
        <w:t>(Liu and Minnett, 2016)</w:t>
      </w:r>
      <w:r>
        <w:rPr/>
      </w:r>
      <w:r>
        <w:fldChar w:fldCharType="end"/>
      </w:r>
      <w:hyperlink w:anchor="_ENREF_35">
        <w:bookmarkEnd w:id="95"/>
        <w:r>
          <w:rPr/>
          <w:t xml:space="preserve">). These findings are unphysical, indicating a failure of the cloud-screening algorithms in certain conditions, and so caused us to reassess the performance of the binary decision-tree approach.  The </w:t>
        </w:r>
      </w:hyperlink>
      <w:commentRangeStart w:id="23"/>
      <w:r>
        <w:rPr/>
        <w:t>sampling issue</w:t>
      </w:r>
      <w:r>
        <w:rPr/>
      </w:r>
      <w:commentRangeEnd w:id="23"/>
      <w:r>
        <w:commentReference w:id="23"/>
      </w:r>
      <w:r>
        <w:rPr/>
        <w:t xml:space="preserve"> was most severe at moderate to high latitudes, in both hemispheres, and was initially identified in MODIS data, but subsequently also found in VIIRS fields. </w:t>
      </w:r>
    </w:p>
    <w:p>
      <w:pPr>
        <w:pStyle w:val="Normal"/>
        <w:spacing w:lineRule="auto" w:line="480"/>
        <w:rPr/>
      </w:pPr>
      <w:r>
        <w:rPr/>
        <w:t>The revised cloud screening algorithm for R2016.0 VIIRS is based on the machine learning approach of Alternating Decision Trees</w:t>
      </w:r>
      <w:del w:id="127" w:author="Guillermo" w:date="2017-07-10T12:44:00Z">
        <w:r>
          <w:rPr/>
          <w:delText xml:space="preserve"> </w:delText>
        </w:r>
      </w:del>
      <w:r>
        <w:rPr/>
        <w:t xml:space="preserve"> (</w:t>
      </w:r>
      <w:r>
        <w:fldChar w:fldCharType="begin"/>
      </w:r>
      <w:r>
        <w:instrText>ADDIN EN.CITE &lt;EndNote&gt;&lt;Cite&gt;&lt;Author&gt;Freund&lt;/Author&gt;&lt;Year&gt;1999&lt;/Year&gt;&lt;RecNum&gt;4305&lt;/RecNum&gt;&lt;DisplayText&gt;(Freund and Mason, 1999)&lt;/DisplayText&gt;&lt;record&gt;&lt;rec-number&gt;4305&lt;/rec-number&gt;&lt;foreign-keys&gt;&lt;key app="EN" db-id="5apr590ftef55zea20spppw6srsvdvdazzer" timestamp="1466186069"&gt;4305&lt;/key&gt;&lt;/foreign-keys&gt;&lt;ref-type name="Conference Proceedings"&gt;10&lt;/ref-type&gt;&lt;contributors&gt;&lt;authors&gt;&lt;author&gt;Freund, Y.&lt;/author&gt;&lt;author&gt;Mason, L.&lt;/author&gt;&lt;/authors&gt;&lt;/contributors&gt;&lt;titles&gt;&lt;title&gt;The alternating decision tree learning algorithm&lt;/title&gt;&lt;secondary-title&gt;Proceeding of the Sixteenth International Conference on Machine Learning&lt;/secondary-title&gt;&lt;/titles&gt;&lt;pages&gt;Bled, Slovenia,&lt;/pages&gt;&lt;dates&gt;&lt;year&gt;1999&lt;/year&gt;&lt;/dates&gt;&lt;pub-location&gt;Bled, Slovenia,&lt;/pub-location&gt;&lt;urls&gt;&lt;related-urls&gt;&lt;url&gt;http://perun.pmf.uns.ac.rs/radovanovic/dmsem/cd/install/Weka/doc/classifiers-papers/trees/ADTree/atrees.pdf&lt;/url&gt;&lt;/related-urls&gt;&lt;/urls&gt;&lt;/record&gt;&lt;/Cite&gt;&lt;/EndNote&gt;</w:instrText>
      </w:r>
      <w:r>
        <w:fldChar w:fldCharType="separate"/>
      </w:r>
      <w:bookmarkStart w:id="96" w:name="__Fieldmark__2418_1419489525"/>
      <w:r>
        <w:rPr/>
        <w:t>(Freund and Mason, 1999)</w:t>
      </w:r>
      <w:r>
        <w:rPr/>
      </w:r>
      <w:r>
        <w:fldChar w:fldCharType="end"/>
      </w:r>
      <w:hyperlink w:anchor="_ENREF_21">
        <w:bookmarkEnd w:id="96"/>
        <w:r>
          <w:rPr/>
          <w:t xml:space="preserve">; </w:t>
        </w:r>
      </w:hyperlink>
      <w:r>
        <w:fldChar w:fldCharType="begin"/>
      </w:r>
      <w:r>
        <w:instrText>ADDIN EN.CITE &lt;EndNote&gt;&lt;Cite&gt;&lt;Author&gt;Pfahringer&lt;/Author&gt;&lt;Year&gt;2001&lt;/Year&gt;&lt;RecNum&gt;4306&lt;/RecNum&gt;&lt;DisplayText&gt;(Pfahringer et al., 2001)&lt;/DisplayText&gt;&lt;record&gt;&lt;rec-number&gt;4306&lt;/rec-number&gt;&lt;foreign-keys&gt;&lt;key app="EN" db-id="5apr590ftef55zea20spppw6srsvdvdazzer" timestamp="1466186205"&gt;4306&lt;/key&gt;&lt;/foreign-keys&gt;&lt;ref-type name="Conference Proceedings"&gt;10&lt;/ref-type&gt;&lt;contributors&gt;&lt;authors&gt;&lt;author&gt;Pfahringer, B.&lt;/author&gt;&lt;author&gt;G. Holmes &lt;/author&gt;&lt;author&gt;R. Kirkby&lt;/author&gt;&lt;/authors&gt;&lt;/contributors&gt;&lt;titles&gt;&lt;title&gt;Optimizing the Induction of Alternating Decision Trees&lt;/title&gt;&lt;secondary-title&gt;Fifth Pacific-Asia Conference on Advances in Knowledge Discovery and Data Mining.&lt;/secondary-title&gt;&lt;/titles&gt;&lt;pages&gt;477-487&lt;/pages&gt;&lt;dates&gt;&lt;year&gt;2001&lt;/year&gt;&lt;/dates&gt;&lt;urls&gt;&lt;related-urls&gt;&lt;url&gt;http://www.cs.waikato.ac.nz/ml/publications/2001/pakdd2001.pdf&lt;/url&gt;&lt;/related-urls&gt;&lt;/urls&gt;&lt;/record&gt;&lt;/Cite&gt;&lt;/EndNote&gt;</w:instrText>
      </w:r>
      <w:r>
        <w:fldChar w:fldCharType="separate"/>
      </w:r>
      <w:bookmarkStart w:id="97" w:name="__Fieldmark__2428_1419489525"/>
      <w:r>
        <w:rPr/>
        <w:t>(Pfahringer et al., 2001)</w:t>
      </w:r>
      <w:r>
        <w:rPr/>
      </w:r>
      <w:r>
        <w:fldChar w:fldCharType="end"/>
      </w:r>
      <w:hyperlink w:anchor="_ENREF_53">
        <w:bookmarkEnd w:id="97"/>
        <w:r>
          <w:rPr/>
          <w:t xml:space="preserve">). </w:t>
        </w:r>
      </w:hyperlink>
      <w:r>
        <w:rPr>
          <w:bCs/>
        </w:rPr>
        <w:t xml:space="preserve">This, algorithm involves </w:t>
      </w:r>
      <w:r>
        <w:rPr/>
        <w:t>a collection of binary decision nodes</w:t>
      </w:r>
      <w:ins w:id="128" w:author="Guillermo" w:date="2017-07-10T12:46:00Z">
        <w:r>
          <w:rPr/>
          <w:t>,</w:t>
        </w:r>
      </w:ins>
      <w:r>
        <w:rPr/>
        <w:t xml:space="preserve"> </w:t>
      </w:r>
      <w:commentRangeStart w:id="24"/>
      <w:r>
        <w:rPr/>
        <w:t xml:space="preserve">each </w:t>
      </w:r>
      <w:r>
        <w:rPr/>
      </w:r>
      <w:commentRangeEnd w:id="24"/>
      <w:r>
        <w:commentReference w:id="24"/>
      </w:r>
      <w:r>
        <w:rPr/>
        <w:t xml:space="preserve">ending with a prediction node. Nodes contain a “vote” that is scaled to the predictive power of the test. When combined with “boosting algorithms”, where at each training iteration instances that were previously misclassified are given a larger weight, an accurate ensemble classification model can be developed. To predict likely cloud contamination, a pixel transits all decision nodes that are true, and the prediction values from all true nodes are summed to form the final vote. For VIIRS data a positive sum indicates clear skies and a negative vote is cloudy. The magnitude of the vote provides an indication of the confidence of the classification for a given pixel. In some instances, </w:t>
      </w:r>
      <w:r>
        <w:rPr>
          <w:bCs/>
        </w:rPr>
        <w:t>the combined vote from a collection of weak prediction nodes when voting in the same way can modify or over-ride the vote of a single strong prediction node.</w:t>
      </w:r>
      <w:r>
        <w:rPr/>
        <w:t xml:space="preserve"> This new approach was developed for four classes of conditions: (i) nighttime, (ii) daytime and glint coefficient </w:t>
      </w:r>
      <w:r>
        <w:rPr>
          <w:rFonts w:cs="Calibri"/>
        </w:rPr>
        <w:t>≤</w:t>
      </w:r>
      <w:r>
        <w:rPr/>
        <w:t xml:space="preserve"> 0.005, (iii) daytime moderate glint coefficient between 0.005 to 0.01, and (iv) daytime severe glint when 678 nm red reflectance &gt; 0.065. </w:t>
      </w:r>
      <w:r>
        <w:rPr>
          <w:bCs/>
        </w:rPr>
        <w:t xml:space="preserve">The use of the new classification algorithm improves the coverage of the VIIRS data in daily global maps by </w:t>
      </w:r>
      <w:r>
        <w:rPr/>
        <w:t xml:space="preserve">about ~ 10-20% at night and up to 30% daytime depending on the location and season, indicating significant false positives in the previous cloud-screening algorithms. </w:t>
      </w:r>
      <w:r>
        <w:rPr>
          <w:bCs/>
        </w:rPr>
        <w:t>Visual inspection of the images indicates that the gain in the daytime VIIRS coverage occurs primarily in high latitudes during summer and for both day and night in areas around cloud edges (</w:t>
      </w:r>
      <w:r>
        <w:rPr>
          <w:bCs/>
        </w:rPr>
        <w:fldChar w:fldCharType="begin"/>
      </w:r>
      <w:r>
        <w:instrText> REF _Ref484856003 \h </w:instrText>
      </w:r>
      <w:r>
        <w:fldChar w:fldCharType="separate"/>
      </w:r>
      <w:r>
        <w:t>Figure 8</w:t>
      </w:r>
      <w:r>
        <w:fldChar w:fldCharType="end"/>
      </w:r>
      <w:r>
        <w:rPr>
          <w:bCs/>
        </w:rPr>
        <w:t xml:space="preserve">). The details of the four ADTree classification models for VIIRS are provided in </w:t>
      </w:r>
      <w:r>
        <w:rPr>
          <w:bCs/>
        </w:rPr>
        <w:fldChar w:fldCharType="begin"/>
      </w:r>
      <w:r>
        <w:instrText> REF _Ref484856032 \h </w:instrText>
      </w:r>
      <w:r>
        <w:fldChar w:fldCharType="separate"/>
      </w:r>
      <w:r>
        <w:t>Appendix - Cloud screening using machine learning and Alternating Decision Trees</w:t>
      </w:r>
      <w:r>
        <w:fldChar w:fldCharType="end"/>
      </w:r>
      <w:r>
        <w:rPr>
          <w:bCs/>
        </w:rPr>
        <w:t>.”</w:t>
      </w:r>
    </w:p>
    <w:p>
      <w:pPr>
        <w:pStyle w:val="Normal"/>
        <w:spacing w:lineRule="auto" w:line="480"/>
        <w:rPr/>
      </w:pPr>
      <w:r>
        <w:rPr/>
        <w:drawing>
          <wp:inline distT="0" distB="0" distL="0" distR="0">
            <wp:extent cx="5943600" cy="2604135"/>
            <wp:effectExtent l="0" t="0" r="0" b="0"/>
            <wp:docPr id="28" name="Picture 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40" descr=""/>
                    <pic:cNvPicPr>
                      <a:picLocks noChangeAspect="1" noChangeArrowheads="1"/>
                    </pic:cNvPicPr>
                  </pic:nvPicPr>
                  <pic:blipFill>
                    <a:blip r:embed="rId11"/>
                    <a:stretch>
                      <a:fillRect/>
                    </a:stretch>
                  </pic:blipFill>
                  <pic:spPr bwMode="auto">
                    <a:xfrm>
                      <a:off x="0" y="0"/>
                      <a:ext cx="5943600" cy="2604135"/>
                    </a:xfrm>
                    <a:prstGeom prst="rect">
                      <a:avLst/>
                    </a:prstGeom>
                  </pic:spPr>
                </pic:pic>
              </a:graphicData>
            </a:graphic>
          </wp:inline>
        </w:drawing>
      </w:r>
    </w:p>
    <w:p>
      <w:pPr>
        <w:pStyle w:val="Normal"/>
        <w:rPr/>
      </w:pPr>
      <w:bookmarkStart w:id="98" w:name="_Ref484856003"/>
      <w:r>
        <w:rPr/>
        <w:t xml:space="preserve">Figure </w:t>
      </w:r>
      <w:r>
        <w:rPr/>
        <w:fldChar w:fldCharType="begin"/>
      </w:r>
      <w:r>
        <w:instrText> SEQ Figure \* ARABIC </w:instrText>
      </w:r>
      <w:r>
        <w:fldChar w:fldCharType="separate"/>
      </w:r>
      <w:r>
        <w:t>8</w:t>
      </w:r>
      <w:r>
        <w:fldChar w:fldCharType="end"/>
      </w:r>
      <w:bookmarkEnd w:id="98"/>
      <w:r>
        <w:rPr/>
        <w:t>. Comparison of MODIS Aqua and VIIRS SST</w:t>
      </w:r>
      <w:r>
        <w:rPr>
          <w:vertAlign w:val="subscript"/>
        </w:rPr>
        <w:t>skin</w:t>
      </w:r>
      <w:r>
        <w:rPr/>
        <w:t xml:space="preserve"> data coverage for daytime retrievals, 4km maps June 19</w:t>
      </w:r>
      <w:r>
        <w:rPr>
          <w:vertAlign w:val="superscript"/>
        </w:rPr>
        <w:t>th</w:t>
      </w:r>
      <w:r>
        <w:rPr/>
        <w:t xml:space="preserve"> 2014. Both sensors have the same equator crossing time (Aqua is daylight descending, and S-NPP is daylight ascending) and see the same earth location within an hour. VIIRS uses an Alternating Decision Tree algorithm and combined with a wider swath and 750m resolution there is a significant increase in the number of valid retrievals compared to MODIS. </w:t>
      </w:r>
    </w:p>
    <w:p>
      <w:pPr>
        <w:pStyle w:val="Normal"/>
        <w:spacing w:lineRule="auto" w:line="480"/>
        <w:rPr>
          <w:bCs/>
        </w:rPr>
      </w:pPr>
      <w:r>
        <w:rPr>
          <w:bCs/>
        </w:rPr>
      </w:r>
    </w:p>
    <w:p>
      <w:pPr>
        <w:pStyle w:val="Normal"/>
        <w:spacing w:lineRule="auto" w:line="480" w:before="0" w:after="200"/>
        <w:rPr/>
      </w:pPr>
      <w:r>
        <w:rPr>
          <w:bCs/>
        </w:rPr>
        <w:t>The new ADTree approach also improves the discrimination of clouds near ocean fronts (</w:t>
      </w:r>
      <w:r>
        <w:rPr>
          <w:bCs/>
        </w:rPr>
        <w:fldChar w:fldCharType="begin"/>
      </w:r>
      <w:r>
        <w:instrText> REF _Ref484856096 \h </w:instrText>
      </w:r>
      <w:r>
        <w:fldChar w:fldCharType="separate"/>
      </w:r>
      <w:r>
        <w:t>Figure 9</w:t>
      </w:r>
      <w:r>
        <w:fldChar w:fldCharType="end"/>
      </w:r>
      <w:r>
        <w:rPr>
          <w:bCs/>
        </w:rPr>
        <w:t>) that were frequently misclassified as cloudy as a result of the large horizontal SST</w:t>
      </w:r>
      <w:r>
        <w:rPr>
          <w:bCs/>
          <w:vertAlign w:val="subscript"/>
        </w:rPr>
        <w:t>skin</w:t>
      </w:r>
      <w:r>
        <w:rPr>
          <w:bCs/>
        </w:rPr>
        <w:t xml:space="preserve"> gradients. </w:t>
      </w:r>
      <w:r>
        <w:rPr>
          <w:szCs w:val="22"/>
        </w:rPr>
        <w:t xml:space="preserve">The VIIRS image using the ensemble of ADTree classifier shows </w:t>
      </w:r>
      <w:r>
        <w:rPr>
          <w:bCs/>
          <w:szCs w:val="22"/>
        </w:rPr>
        <w:t>improved retention of good quality pixels at frontal boundaries compared to a MODIS AQUA image taken 20 minutes later using a standard decision tree</w:t>
      </w:r>
      <w:r>
        <w:rPr>
          <w:b/>
          <w:bCs/>
          <w:szCs w:val="22"/>
        </w:rPr>
        <w:t>.</w:t>
      </w:r>
      <w:r>
        <w:rPr>
          <w:szCs w:val="22"/>
        </w:rPr>
        <w:t xml:space="preserve"> Note</w:t>
      </w:r>
      <w:ins w:id="129" w:author="Guillermo" w:date="2017-07-10T14:46:00Z">
        <w:r>
          <w:rPr>
            <w:szCs w:val="22"/>
          </w:rPr>
          <w:t xml:space="preserve"> that</w:t>
        </w:r>
      </w:ins>
      <w:del w:id="130" w:author="Guillermo" w:date="2017-07-10T14:46:00Z">
        <w:r>
          <w:rPr>
            <w:szCs w:val="22"/>
          </w:rPr>
          <w:delText>:</w:delText>
        </w:r>
      </w:del>
      <w:r>
        <w:rPr>
          <w:szCs w:val="22"/>
        </w:rPr>
        <w:t xml:space="preserve"> the horizontal white lines on the right side of the VIIRS image are missing data related to on-board along scan pixel aggregation/deletion (</w:t>
      </w:r>
      <w:r>
        <w:fldChar w:fldCharType="begin"/>
      </w:r>
      <w:r>
        <w:instrText>ADDIN EN.CITE &lt;EndNote&gt;&lt;Cite&gt;&lt;Author&gt;Gladkova&lt;/Author&gt;&lt;Year&gt;2016&lt;/Year&gt;&lt;RecNum&gt;4577&lt;/RecNum&gt;&lt;DisplayText&gt;(Gladkova et al., 2016)&lt;/DisplayText&gt;&lt;record&gt;&lt;rec-number&gt;4577&lt;/rec-number&gt;&lt;foreign-keys&gt;&lt;key app="EN" db-id="5apr590ftef55zea20spppw6srsvdvdazzer" timestamp="1479266366"&gt;4577&lt;/key&gt;&lt;/foreign-keys&gt;&lt;ref-type name="Journal Article"&gt;17&lt;/ref-type&gt;&lt;contributors&gt;&lt;authors&gt;&lt;author&gt;Gladkova, Irina&lt;/author&gt;&lt;author&gt;Ignatov, Alexander&lt;/author&gt;&lt;author&gt;Shahriar, Fazlul&lt;/author&gt;&lt;author&gt;Kihai, Yury&lt;/author&gt;&lt;author&gt;Hillger, Don&lt;/author&gt;&lt;author&gt;Petrenko, Boris&lt;/author&gt;&lt;/authors&gt;&lt;/contributors&gt;&lt;titles&gt;&lt;title&gt;Improved VIIRS and MODIS SST Imagery&lt;/title&gt;&lt;secondary-title&gt;Remote Sensing&lt;/secondary-title&gt;&lt;/titles&gt;&lt;periodical&gt;&lt;full-title&gt;Remote Sensing&lt;/full-title&gt;&lt;/periodical&gt;&lt;pages&gt;79&lt;/pages&gt;&lt;volume&gt;8&lt;/volume&gt;&lt;number&gt;1&lt;/number&gt;&lt;dates&gt;&lt;year&gt;2016&lt;/year&gt;&lt;/dates&gt;&lt;isbn&gt;2072-4292&lt;/isbn&gt;&lt;accession-num&gt;doi:10.3390/rs8010079&lt;/accession-num&gt;&lt;urls&gt;&lt;related-urls&gt;&lt;url&gt;http://www.mdpi.com/2072-4292/8/1/79&lt;/url&gt;&lt;/related-urls&gt;&lt;/urls&gt;&lt;/record&gt;&lt;/Cite&gt;&lt;/EndNote&gt;</w:instrText>
      </w:r>
      <w:r>
        <w:fldChar w:fldCharType="separate"/>
      </w:r>
      <w:bookmarkStart w:id="99" w:name="__Fieldmark__2612_1419489525"/>
      <w:r>
        <w:rPr>
          <w:szCs w:val="22"/>
        </w:rPr>
        <w:t>(Gladkova et al., 2016)</w:t>
      </w:r>
      <w:r>
        <w:rPr>
          <w:szCs w:val="22"/>
        </w:rPr>
      </w:r>
      <w:r>
        <w:fldChar w:fldCharType="end"/>
      </w:r>
      <w:hyperlink w:anchor="_ENREF_24">
        <w:bookmarkEnd w:id="99"/>
        <w:r>
          <w:rPr>
            <w:szCs w:val="22"/>
          </w:rPr>
          <w:t>).</w:t>
        </w:r>
      </w:hyperlink>
    </w:p>
    <w:p>
      <w:pPr>
        <w:pStyle w:val="Normal"/>
        <w:spacing w:lineRule="auto" w:line="480"/>
        <w:rPr>
          <w:bCs/>
        </w:rPr>
      </w:pPr>
      <w:r>
        <w:rPr>
          <w:bCs/>
        </w:rPr>
      </w:r>
    </w:p>
    <w:p>
      <w:pPr>
        <w:pStyle w:val="Normal"/>
        <w:spacing w:lineRule="auto" w:line="480"/>
        <w:rPr>
          <w:bCs/>
        </w:rPr>
      </w:pPr>
      <w:r>
        <w:rPr/>
        <w:drawing>
          <wp:inline distT="0" distB="0" distL="0" distR="0">
            <wp:extent cx="5924550" cy="7019925"/>
            <wp:effectExtent l="0" t="0" r="0" b="0"/>
            <wp:docPr id="29" name="Picture 44" descr="/Users/kay2016/Kay_active/Papers in Progress/VIIRS Paper RSE 2014/Kay_figures_viirs_paper/L2_image_viirs_vs_aqua_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44" descr="/Users/kay2016/Kay_active/Papers in Progress/VIIRS Paper RSE 2014/Kay_figures_viirs_paper/L2_image_viirs_vs_aqua_l2.png"/>
                    <pic:cNvPicPr>
                      <a:picLocks noChangeAspect="1" noChangeArrowheads="1"/>
                    </pic:cNvPicPr>
                  </pic:nvPicPr>
                  <pic:blipFill>
                    <a:blip r:embed="rId12"/>
                    <a:stretch>
                      <a:fillRect/>
                    </a:stretch>
                  </pic:blipFill>
                  <pic:spPr bwMode="auto">
                    <a:xfrm>
                      <a:off x="0" y="0"/>
                      <a:ext cx="5924550" cy="7019925"/>
                    </a:xfrm>
                    <a:prstGeom prst="rect">
                      <a:avLst/>
                    </a:prstGeom>
                  </pic:spPr>
                </pic:pic>
              </a:graphicData>
            </a:graphic>
          </wp:inline>
        </w:drawing>
      </w:r>
    </w:p>
    <w:p>
      <w:pPr>
        <w:pStyle w:val="Normal"/>
        <w:rPr/>
      </w:pPr>
      <w:bookmarkStart w:id="100" w:name="_Ref484856096"/>
      <w:r>
        <w:rPr/>
        <w:t xml:space="preserve">Figure </w:t>
      </w:r>
      <w:r>
        <w:rPr/>
        <w:fldChar w:fldCharType="begin"/>
      </w:r>
      <w:r>
        <w:instrText> SEQ Figure \* ARABIC </w:instrText>
      </w:r>
      <w:r>
        <w:fldChar w:fldCharType="separate"/>
      </w:r>
      <w:r>
        <w:t>9</w:t>
      </w:r>
      <w:r>
        <w:fldChar w:fldCharType="end"/>
      </w:r>
      <w:bookmarkEnd w:id="100"/>
      <w:r>
        <w:rPr/>
        <w:t>. Level 2 daytime SST</w:t>
      </w:r>
      <w:r>
        <w:rPr>
          <w:vertAlign w:val="subscript"/>
        </w:rPr>
        <w:t>skin</w:t>
      </w:r>
      <w:r>
        <w:rPr/>
        <w:t xml:space="preserve">. Use of ADtree cloud classfier </w:t>
      </w:r>
      <w:r>
        <w:rPr>
          <w:bCs/>
        </w:rPr>
        <w:t>improves</w:t>
      </w:r>
      <w:r>
        <w:rPr>
          <w:bCs/>
          <w:szCs w:val="22"/>
        </w:rPr>
        <w:t xml:space="preserve"> </w:t>
      </w:r>
      <w:r>
        <w:rPr>
          <w:bCs/>
        </w:rPr>
        <w:t xml:space="preserve">retention of clear pixels </w:t>
      </w:r>
      <w:r>
        <w:rPr>
          <w:bCs/>
          <w:szCs w:val="22"/>
        </w:rPr>
        <w:t>at SST frontal regions</w:t>
      </w:r>
      <w:r>
        <w:rPr>
          <w:bCs/>
        </w:rPr>
        <w:t>.</w:t>
      </w:r>
      <w:r>
        <w:rPr>
          <w:b/>
          <w:bCs/>
          <w:szCs w:val="22"/>
        </w:rPr>
        <w:t xml:space="preserve"> </w:t>
      </w:r>
      <w:r>
        <w:rPr>
          <w:szCs w:val="22"/>
        </w:rPr>
        <w:t>L2 day time image (satellite perspective) over the Gulf Stream on June 19</w:t>
      </w:r>
      <w:r>
        <w:rPr>
          <w:szCs w:val="22"/>
          <w:vertAlign w:val="superscript"/>
        </w:rPr>
        <w:t>th</w:t>
      </w:r>
      <w:r>
        <w:rPr>
          <w:szCs w:val="22"/>
        </w:rPr>
        <w:t xml:space="preserve"> 2014. </w:t>
      </w:r>
    </w:p>
    <w:p>
      <w:pPr>
        <w:pStyle w:val="Normal"/>
        <w:rPr/>
      </w:pPr>
      <w:r>
        <w:rPr/>
      </w:r>
    </w:p>
    <w:p>
      <w:pPr>
        <w:pStyle w:val="Heading2"/>
        <w:numPr>
          <w:ilvl w:val="1"/>
          <w:numId w:val="3"/>
        </w:numPr>
        <w:rPr/>
      </w:pPr>
      <w:r>
        <w:rPr/>
        <w:t>Atmospheric Correction Algorithm</w:t>
      </w:r>
    </w:p>
    <w:p>
      <w:pPr>
        <w:pStyle w:val="Normal"/>
        <w:spacing w:lineRule="auto" w:line="480"/>
        <w:rPr/>
      </w:pPr>
      <w:r>
        <w:rPr/>
        <w:t>The heritage sensor for SST</w:t>
      </w:r>
      <w:r>
        <w:rPr>
          <w:vertAlign w:val="subscript"/>
        </w:rPr>
        <w:t>skin</w:t>
      </w:r>
      <w:r>
        <w:rPr/>
        <w:t xml:space="preserve"> from VIIRS is MODIS, with VIIRS having four of the five bands that MODIS uses for retrieving SST</w:t>
      </w:r>
      <w:r>
        <w:rPr>
          <w:vertAlign w:val="subscript"/>
        </w:rPr>
        <w:t>skin</w:t>
      </w:r>
      <w:r>
        <w:rPr/>
        <w:t xml:space="preserve"> (Table 1). Because of the influence of reflected and scattered solar radiation, measurements of satellite radiometers taken in the mid-infrared atmospheric transmission window cannot be used in the daytime portion of the orbit. The standard atmospheric correction algorithm used in both day and night conditions is therefore based on the measurements in the 10-13μm atmospheric transmission window, often referred to as a “split window” algorithm and is derived from the algorithm form used for both MODIS and AVHRR - the Non-Linear SST (NLSST split window; </w:t>
      </w:r>
      <w:r>
        <w:rPr/>
      </w:r>
      <w:r>
        <w:fldChar w:fldCharType="end"/>
      </w:r>
      <w:r>
        <w:fldChar w:fldCharType="begin"/>
      </w:r>
      <w:r>
        <w:instrText>ADDIN EN.CITE.DATA</w:instrText>
      </w:r>
      <w:r>
        <w:fldChar w:fldCharType="separate"/>
      </w:r>
      <w:bookmarkStart w:id="101" w:name="__Fieldmark__2691_1419489525"/>
      <w:bookmarkStart w:id="102" w:name="__Fieldmark__2692_1419489525"/>
      <w:bookmarkEnd w:id="102"/>
      <w:r>
        <w:rPr/>
        <w:t>(Walton, 2016; Walton et al., 1998)</w:t>
      </w:r>
      <w:r>
        <w:rPr/>
      </w:r>
      <w:r>
        <w:fldChar w:fldCharType="end"/>
      </w:r>
      <w:hyperlink w:anchor="_ENREF_66">
        <w:bookmarkEnd w:id="101"/>
        <w:r>
          <w:rPr/>
          <w:t>):</w:t>
        </w:r>
      </w:hyperlink>
    </w:p>
    <w:p>
      <w:pPr>
        <w:pStyle w:val="Normal"/>
        <w:spacing w:lineRule="auto" w:line="480"/>
        <w:rPr/>
      </w:pPr>
      <w:r>
        <w:rPr/>
      </w:r>
    </w:p>
    <w:p>
      <w:pPr>
        <w:pStyle w:val="Normal"/>
        <w:spacing w:lineRule="auto" w:line="480"/>
        <w:jc w:val="center"/>
        <w:rPr/>
      </w:pPr>
      <w:r>
        <w:rPr/>
      </w:r>
      <m:oMath xmlns:m="http://schemas.openxmlformats.org/officeDocument/2006/math">
        <m:r>
          <m:rPr>
            <m:lit/>
            <m:nor/>
          </m:rPr>
          <w:rPr>
            <w:rFonts w:ascii="Cambria Math" w:hAnsi="Cambria Math"/>
          </w:rPr>
          <m:t xml:space="preserve">SST</m:t>
        </m:r>
        <m:r>
          <w:rPr>
            <w:rFonts w:ascii="Cambria Math" w:hAnsi="Cambria Math"/>
          </w:rPr>
          <m:t xml:space="preserve">=</m:t>
        </m:r>
        <m:sSub>
          <m:e>
            <m:r>
              <w:rPr>
                <w:rFonts w:ascii="Cambria Math" w:hAnsi="Cambria Math"/>
              </w:rPr>
              <m:t xml:space="preserve">a</m:t>
            </m:r>
          </m:e>
          <m:sub>
            <m:r>
              <w:rPr>
                <w:rFonts w:ascii="Cambria Math" w:hAnsi="Cambria Math"/>
              </w:rPr>
              <m:t xml:space="preserve">0</m:t>
            </m:r>
          </m:sub>
        </m:sSub>
        <m:r>
          <w:rPr>
            <w:rFonts w:ascii="Cambria Math" w:hAnsi="Cambria Math"/>
          </w:rPr>
          <m:t xml:space="preserve">+</m:t>
        </m:r>
        <m:sSub>
          <m:e>
            <m:r>
              <w:rPr>
                <w:rFonts w:ascii="Cambria Math" w:hAnsi="Cambria Math"/>
              </w:rPr>
              <m:t xml:space="preserve">a</m:t>
            </m:r>
          </m:e>
          <m:sub>
            <m:r>
              <w:rPr>
                <w:rFonts w:ascii="Cambria Math" w:hAnsi="Cambria Math"/>
              </w:rPr>
              <m:t xml:space="preserve">1</m:t>
            </m:r>
          </m:sub>
        </m:sSub>
        <m:sSub>
          <m:e>
            <m:r>
              <w:rPr>
                <w:rFonts w:ascii="Cambria Math" w:hAnsi="Cambria Math"/>
              </w:rPr>
              <m:t xml:space="preserve">T</m:t>
            </m:r>
          </m:e>
          <m:sub>
            <m:r>
              <m:rPr>
                <m:lit/>
                <m:nor/>
              </m:rPr>
              <w:rPr>
                <w:rFonts w:ascii="Cambria Math" w:hAnsi="Cambria Math"/>
              </w:rPr>
              <m:t xml:space="preserve">11</m:t>
            </m:r>
          </m:sub>
        </m:sSub>
        <m:r>
          <w:rPr>
            <w:rFonts w:ascii="Cambria Math" w:hAnsi="Cambria Math"/>
          </w:rPr>
          <m:t xml:space="preserve">+</m:t>
        </m:r>
        <m:sSub>
          <m:e>
            <m:r>
              <w:rPr>
                <w:rFonts w:ascii="Cambria Math" w:hAnsi="Cambria Math"/>
              </w:rPr>
              <m:t xml:space="preserve">a</m:t>
            </m:r>
          </m:e>
          <m:sub>
            <m:r>
              <w:rPr>
                <w:rFonts w:ascii="Cambria Math" w:hAnsi="Cambria Math"/>
              </w:rPr>
              <m:t xml:space="preserve">2</m:t>
            </m:r>
          </m:sub>
        </m:sSub>
        <m:r>
          <w:rPr>
            <w:rFonts w:ascii="Cambria Math" w:hAnsi="Cambria Math"/>
          </w:rPr>
          <m:t xml:space="preserve">(</m:t>
        </m:r>
        <m:sSub>
          <m:e>
            <m:r>
              <w:rPr>
                <w:rFonts w:ascii="Cambria Math" w:hAnsi="Cambria Math"/>
              </w:rPr>
              <m:t xml:space="preserve">T</m:t>
            </m:r>
          </m:e>
          <m:sub>
            <m:r>
              <m:rPr>
                <m:lit/>
                <m:nor/>
              </m:rPr>
              <w:rPr>
                <w:rFonts w:ascii="Cambria Math" w:hAnsi="Cambria Math"/>
              </w:rPr>
              <m:t xml:space="preserve">11</m:t>
            </m:r>
          </m:sub>
        </m:sSub>
        <m:r>
          <w:rPr>
            <w:rFonts w:ascii="Cambria Math" w:hAnsi="Cambria Math"/>
          </w:rPr>
          <m:t xml:space="preserve">−</m:t>
        </m:r>
        <m:sSub>
          <m:e>
            <m:r>
              <w:rPr>
                <w:rFonts w:ascii="Cambria Math" w:hAnsi="Cambria Math"/>
              </w:rPr>
              <m:t xml:space="preserve">T</m:t>
            </m:r>
          </m:e>
          <m:sub>
            <m:r>
              <m:rPr>
                <m:lit/>
                <m:nor/>
              </m:rPr>
              <w:rPr>
                <w:rFonts w:ascii="Cambria Math" w:hAnsi="Cambria Math"/>
              </w:rPr>
              <m:t xml:space="preserve">12</m:t>
            </m:r>
          </m:sub>
        </m:sSub>
        <m:r>
          <w:rPr>
            <w:rFonts w:ascii="Cambria Math" w:hAnsi="Cambria Math"/>
          </w:rPr>
          <m:t xml:space="preserve">)</m:t>
        </m:r>
        <m:sSub>
          <m:e>
            <m:r>
              <w:rPr>
                <w:rFonts w:ascii="Cambria Math" w:hAnsi="Cambria Math"/>
              </w:rPr>
              <m:t xml:space="preserve">T</m:t>
            </m:r>
          </m:e>
          <m:sub>
            <m:r>
              <m:rPr>
                <m:lit/>
                <m:nor/>
              </m:rPr>
              <w:rPr>
                <w:rFonts w:ascii="Cambria Math" w:hAnsi="Cambria Math"/>
              </w:rPr>
              <m:t xml:space="preserve">sfc</m:t>
            </m:r>
          </m:sub>
        </m:sSub>
        <m:r>
          <w:rPr>
            <w:rFonts w:ascii="Cambria Math" w:hAnsi="Cambria Math"/>
          </w:rPr>
          <m:t xml:space="preserve">+</m:t>
        </m:r>
        <m:sSub>
          <m:e>
            <m:r>
              <w:rPr>
                <w:rFonts w:ascii="Cambria Math" w:hAnsi="Cambria Math"/>
              </w:rPr>
              <m:t xml:space="preserve">a</m:t>
            </m:r>
          </m:e>
          <m:sub>
            <m:r>
              <w:rPr>
                <w:rFonts w:ascii="Cambria Math" w:hAnsi="Cambria Math"/>
              </w:rPr>
              <m:t xml:space="preserve">3</m:t>
            </m:r>
          </m:sub>
        </m:sSub>
        <m:r>
          <w:rPr>
            <w:rFonts w:ascii="Cambria Math" w:hAnsi="Cambria Math"/>
          </w:rPr>
          <m:t xml:space="preserve">(</m:t>
        </m:r>
        <m:sSub>
          <m:e>
            <m:r>
              <w:rPr>
                <w:rFonts w:ascii="Cambria Math" w:hAnsi="Cambria Math"/>
              </w:rPr>
              <m:t xml:space="preserve">T</m:t>
            </m:r>
          </m:e>
          <m:sub>
            <m:r>
              <m:rPr>
                <m:lit/>
                <m:nor/>
              </m:rPr>
              <w:rPr>
                <w:rFonts w:ascii="Cambria Math" w:hAnsi="Cambria Math"/>
              </w:rPr>
              <m:t xml:space="preserve">11</m:t>
            </m:r>
          </m:sub>
        </m:sSub>
        <m:r>
          <w:rPr>
            <w:rFonts w:ascii="Cambria Math" w:hAnsi="Cambria Math"/>
          </w:rPr>
          <m:t xml:space="preserve">−</m:t>
        </m:r>
        <m:sSub>
          <m:e>
            <m:r>
              <w:rPr>
                <w:rFonts w:ascii="Cambria Math" w:hAnsi="Cambria Math"/>
              </w:rPr>
              <m:t xml:space="preserve">T</m:t>
            </m:r>
          </m:e>
          <m:sub>
            <m:r>
              <m:rPr>
                <m:lit/>
                <m:nor/>
              </m:rPr>
              <w:rPr>
                <w:rFonts w:ascii="Cambria Math" w:hAnsi="Cambria Math"/>
              </w:rPr>
              <m:t xml:space="preserve">12</m:t>
            </m:r>
          </m:sub>
        </m:sSub>
        <m:r>
          <w:rPr>
            <w:rFonts w:ascii="Cambria Math" w:hAnsi="Cambria Math"/>
          </w:rPr>
          <m:t xml:space="preserve">)</m:t>
        </m:r>
        <m:r>
          <w:rPr>
            <w:rFonts w:ascii="Cambria Math" w:hAnsi="Cambria Math"/>
          </w:rPr>
          <m:t xml:space="preserve">(</m:t>
        </m:r>
        <m:r>
          <m:rPr>
            <m:lit/>
            <m:nor/>
          </m:rPr>
          <w:rPr>
            <w:rFonts w:ascii="Cambria Math" w:hAnsi="Cambria Math"/>
          </w:rPr>
          <m:t xml:space="preserve">sec</m:t>
        </m:r>
        <m:r>
          <w:rPr>
            <w:rFonts w:ascii="Cambria Math" w:hAnsi="Cambria Math"/>
          </w:rPr>
          <m:t xml:space="preserve">(</m:t>
        </m:r>
        <m:r>
          <w:rPr>
            <w:rFonts w:ascii="Cambria Math" w:hAnsi="Cambria Math"/>
          </w:rPr>
          <m:t xml:space="preserve">θ</m:t>
        </m:r>
        <m:r>
          <w:rPr>
            <w:rFonts w:ascii="Cambria Math" w:hAnsi="Cambria Math"/>
          </w:rPr>
          <m:t xml:space="preserve">)</m:t>
        </m:r>
        <m:r>
          <w:rPr>
            <w:rFonts w:ascii="Cambria Math" w:hAnsi="Cambria Math"/>
          </w:rPr>
          <m:t xml:space="preserve">−</m:t>
        </m:r>
        <m:r>
          <w:rPr>
            <w:rFonts w:ascii="Cambria Math" w:hAnsi="Cambria Math"/>
          </w:rPr>
          <m:t xml:space="preserve">1</m:t>
        </m:r>
        <m:r>
          <w:rPr>
            <w:rFonts w:ascii="Cambria Math" w:hAnsi="Cambria Math"/>
          </w:rPr>
          <m:t xml:space="preserve">)</m:t>
        </m:r>
      </m:oMath>
      <w:r>
        <w:rPr/>
        <w:t xml:space="preserve">                   </w:t>
      </w:r>
      <w:r>
        <w:rPr/>
        <w:t>(1)</w:t>
      </w:r>
    </w:p>
    <w:p>
      <w:pPr>
        <w:pStyle w:val="Normal"/>
        <w:spacing w:lineRule="auto" w:line="480"/>
        <w:jc w:val="center"/>
        <w:rPr/>
      </w:pPr>
      <w:r>
        <w:rPr/>
      </w:r>
    </w:p>
    <w:p>
      <w:pPr>
        <w:pStyle w:val="Normal"/>
        <w:spacing w:lineRule="auto" w:line="480"/>
        <w:rPr/>
      </w:pPr>
      <w:r>
        <w:rPr/>
        <w:t xml:space="preserve">where </w:t>
      </w:r>
      <w:r>
        <w:rPr>
          <w:rFonts w:eastAsia="Malgun Gothic" w:ascii="Lucida Calligraphy" w:hAnsi="Lucida Calligraphy"/>
        </w:rPr>
        <w:t>a</w:t>
      </w:r>
      <w:r>
        <w:rPr>
          <w:rFonts w:eastAsia="Malgun Gothic"/>
          <w:szCs w:val="32"/>
          <w:vertAlign w:val="subscript"/>
        </w:rPr>
        <w:t>0</w:t>
      </w:r>
      <w:r>
        <w:rPr>
          <w:rFonts w:eastAsia="Malgun Gothic"/>
          <w:sz w:val="32"/>
          <w:szCs w:val="32"/>
        </w:rPr>
        <w:t xml:space="preserve">, </w:t>
      </w:r>
      <w:r>
        <w:rPr>
          <w:rFonts w:eastAsia="Malgun Gothic" w:ascii="Lucida Calligraphy" w:hAnsi="Lucida Calligraphy"/>
        </w:rPr>
        <w:t>a</w:t>
      </w:r>
      <w:r>
        <w:rPr>
          <w:rFonts w:eastAsia="Malgun Gothic"/>
          <w:szCs w:val="32"/>
          <w:vertAlign w:val="subscript"/>
        </w:rPr>
        <w:t>1</w:t>
      </w:r>
      <w:r>
        <w:rPr>
          <w:rFonts w:eastAsia="Malgun Gothic"/>
          <w:sz w:val="32"/>
          <w:szCs w:val="32"/>
        </w:rPr>
        <w:t xml:space="preserve">, </w:t>
      </w:r>
      <w:r>
        <w:rPr>
          <w:rFonts w:eastAsia="Malgun Gothic" w:ascii="Lucida Calligraphy" w:hAnsi="Lucida Calligraphy"/>
        </w:rPr>
        <w:t>a</w:t>
      </w:r>
      <w:r>
        <w:rPr>
          <w:rFonts w:eastAsia="Malgun Gothic"/>
          <w:szCs w:val="32"/>
          <w:vertAlign w:val="subscript"/>
        </w:rPr>
        <w:t>2</w:t>
      </w:r>
      <w:r>
        <w:rPr>
          <w:rFonts w:eastAsia="Malgun Gothic"/>
          <w:sz w:val="32"/>
          <w:szCs w:val="32"/>
        </w:rPr>
        <w:t xml:space="preserve">, </w:t>
      </w:r>
      <w:r>
        <w:rPr>
          <w:rFonts w:eastAsia="Malgun Gothic" w:ascii="Lucida Calligraphy" w:hAnsi="Lucida Calligraphy"/>
        </w:rPr>
        <w:t>a</w:t>
      </w:r>
      <w:r>
        <w:rPr>
          <w:rFonts w:eastAsia="Malgun Gothic"/>
          <w:szCs w:val="32"/>
          <w:vertAlign w:val="subscript"/>
        </w:rPr>
        <w:t>3</w:t>
      </w:r>
      <w:r>
        <w:rPr>
          <w:rFonts w:eastAsia="Malgun Gothic" w:ascii="Lucida Calligraphy" w:hAnsi="Lucida Calligraphy"/>
        </w:rPr>
        <w:t xml:space="preserve"> </w:t>
      </w:r>
      <w:r>
        <w:rPr/>
        <w:t xml:space="preserve">are coefficients, </w:t>
      </w:r>
      <w:r>
        <w:rPr>
          <w:i/>
        </w:rPr>
        <w:t>T</w:t>
      </w:r>
      <w:r>
        <w:rPr>
          <w:vertAlign w:val="subscript"/>
        </w:rPr>
        <w:t>11</w:t>
      </w:r>
      <w:r>
        <w:rPr/>
        <w:t xml:space="preserve"> is the brightness temperature measured in the band centered near λ = 11 µm (VIIRS band M15), </w:t>
      </w:r>
      <w:r>
        <w:rPr>
          <w:i/>
        </w:rPr>
        <w:t>T</w:t>
      </w:r>
      <w:r>
        <w:rPr>
          <w:vertAlign w:val="subscript"/>
        </w:rPr>
        <w:t xml:space="preserve">12 </w:t>
      </w:r>
      <w:r>
        <w:rPr/>
        <w:t xml:space="preserve">is the brightness temperature measured in the band centered near λ = 12 µm (VIIRS band M16). </w:t>
      </w:r>
      <w:r>
        <w:rPr>
          <w:i/>
        </w:rPr>
        <w:t>T</w:t>
      </w:r>
      <w:r>
        <w:rPr>
          <w:i/>
          <w:vertAlign w:val="subscript"/>
        </w:rPr>
        <w:t xml:space="preserve">sfc </w:t>
      </w:r>
      <w:r>
        <w:rPr/>
        <w:t xml:space="preserve"> is a first guess or climatological SST that scales the coefficient multiplying the </w:t>
      </w:r>
      <w:r>
        <w:rPr>
          <w:i/>
        </w:rPr>
        <w:t>T</w:t>
      </w:r>
      <w:r>
        <w:rPr>
          <w:vertAlign w:val="subscript"/>
        </w:rPr>
        <w:t>11</w:t>
      </w:r>
      <w:r>
        <w:rPr/>
        <w:t>-</w:t>
      </w:r>
      <w:r>
        <w:rPr>
          <w:i/>
        </w:rPr>
        <w:t>T</w:t>
      </w:r>
      <w:r>
        <w:rPr>
          <w:vertAlign w:val="subscript"/>
        </w:rPr>
        <w:t>12</w:t>
      </w:r>
      <w:r>
        <w:rPr/>
        <w:t xml:space="preserve"> brightness temperature difference to account for the </w:t>
      </w:r>
      <w:commentRangeStart w:id="25"/>
      <w:r>
        <w:rPr/>
        <w:t>differing distribution of atmospheric water vapor</w:t>
      </w:r>
      <w:r>
        <w:rPr/>
      </w:r>
      <w:commentRangeEnd w:id="25"/>
      <w:r>
        <w:commentReference w:id="25"/>
      </w:r>
      <w:r>
        <w:rPr/>
        <w:t>, the main cause of the atmospheric effect in these infrared spectral intervals, that is correlated with the SST (</w:t>
      </w:r>
      <w:r>
        <w:fldChar w:fldCharType="begin"/>
      </w:r>
      <w:r>
        <w:instrText>ADDIN EN.CITE &lt;EndNote&gt;&lt;Cite&gt;&lt;Author&gt;Walton&lt;/Author&gt;&lt;Year&gt;1998&lt;/Year&gt;&lt;RecNum&gt;492&lt;/RecNum&gt;&lt;DisplayText&gt;(Walton et al., 1998)&lt;/DisplayText&gt;&lt;record&gt;&lt;rec-number&gt;492&lt;/rec-number&gt;&lt;foreign-keys&gt;&lt;key app="EN" db-id="5apr590ftef55zea20spppw6srsvdvdazzer" timestamp="1419378187"&gt;492&lt;/key&gt;&lt;key app="ENWeb" db-id=""&gt;0&lt;/key&gt;&lt;/foreign-keys&gt;&lt;ref-type name="Journal Article"&gt;17&lt;/ref-type&gt;&lt;contributors&gt;&lt;authors&gt;&lt;author&gt;Walton, C. C.&lt;/author&gt;&lt;author&gt;W. G. Pichel&lt;/author&gt;&lt;author&gt;J. F. Sapper&lt;/author&gt;&lt;author&gt;D. A. May&lt;/author&gt;&lt;/authors&gt;&lt;/contributors&gt;&lt;titles&gt;&lt;title&gt;The development and operational application of nonlinear algorithms for the measurement of sea surface temperatures with the NOAA polar-orbiting environmental satellites&lt;/title&gt;&lt;secondary-title&gt;Journal of Geophysical Research&lt;/secondary-title&gt;&lt;/titles&gt;&lt;periodical&gt;&lt;full-title&gt;Journal of Geophysical Research&lt;/full-title&gt;&lt;/periodical&gt;&lt;pages&gt;27,999-28,012&lt;/pages&gt;&lt;volume&gt;103&lt;/volume&gt;&lt;dates&gt;&lt;year&gt;1998&lt;/year&gt;&lt;/dates&gt;&lt;urls&gt;&lt;/urls&gt;&lt;/record&gt;&lt;/Cite&gt;&lt;/EndNote&gt;</w:instrText>
      </w:r>
      <w:r>
        <w:fldChar w:fldCharType="separate"/>
      </w:r>
      <w:bookmarkStart w:id="103" w:name="__Fieldmark__2758_1419489525"/>
      <w:r>
        <w:rPr/>
        <w:t>(Walton et al., 1998)</w:t>
      </w:r>
      <w:r>
        <w:rPr/>
      </w:r>
      <w:r>
        <w:fldChar w:fldCharType="end"/>
      </w:r>
      <w:hyperlink w:anchor="_ENREF_66">
        <w:bookmarkEnd w:id="103"/>
        <w:r>
          <w:rPr/>
          <w:t xml:space="preserve">). The units of </w:t>
        </w:r>
      </w:hyperlink>
      <w:r>
        <w:rPr>
          <w:i/>
        </w:rPr>
        <w:t>T</w:t>
      </w:r>
      <w:r>
        <w:rPr>
          <w:i/>
          <w:vertAlign w:val="subscript"/>
        </w:rPr>
        <w:t>sfc</w:t>
      </w:r>
      <w:r>
        <w:rPr/>
        <w:t xml:space="preserve"> are in degrees Celsius with a lower bound of zero to prevent the difference term from becoming negative. </w:t>
      </w:r>
      <w:r>
        <w:rPr>
          <w:i/>
          <w:iCs/>
          <w:lang w:val="el-GR"/>
        </w:rPr>
        <w:t>θ</w:t>
      </w:r>
      <w:r>
        <w:rPr/>
        <w:t xml:space="preserve"> is the sensor zenith angle and this term compensates for the increasing atmospheric path length when the scan </w:t>
      </w:r>
      <w:ins w:id="131" w:author="Guillermo" w:date="2017-07-10T14:49:00Z">
        <w:r>
          <w:rPr/>
          <w:t xml:space="preserve">is </w:t>
        </w:r>
      </w:ins>
      <w:r>
        <w:rPr/>
        <w:t xml:space="preserve">off-nadir. </w:t>
      </w:r>
    </w:p>
    <w:p>
      <w:pPr>
        <w:pStyle w:val="Normal"/>
        <w:spacing w:lineRule="auto" w:line="480"/>
        <w:rPr/>
      </w:pPr>
      <w:r>
        <w:rPr/>
        <w:t>Based on experience with both MODIS R2004.0 and AVHRR Pathfinder V5 SST retrievals, the current MODIS R2010.0 and the VIIRS R2016.0 algorithms use month-of-year coefficients estimated separately for six latitude bands (with boundaries at the Equator, ±20</w:t>
      </w:r>
      <w:r>
        <w:rPr>
          <w:vertAlign w:val="superscript"/>
        </w:rPr>
        <w:t>o</w:t>
      </w:r>
      <w:r>
        <w:rPr/>
        <w:t xml:space="preserve"> and ±40</w:t>
      </w:r>
      <w:r>
        <w:rPr>
          <w:vertAlign w:val="superscript"/>
        </w:rPr>
        <w:t>o</w:t>
      </w:r>
      <w:r>
        <w:rPr/>
        <w:t>)</w:t>
      </w:r>
      <w:ins w:id="132" w:author="Guillermo" w:date="2017-07-10T14:50:00Z">
        <w:r>
          <w:rPr/>
          <w:t xml:space="preserve">, </w:t>
        </w:r>
      </w:ins>
      <w:del w:id="133" w:author="Guillermo" w:date="2017-07-10T14:50:00Z">
        <w:r>
          <w:rPr/>
          <w:delText xml:space="preserve">. Thus </w:delText>
        </w:r>
      </w:del>
      <w:ins w:id="134" w:author="Guillermo" w:date="2017-07-10T14:50:00Z">
        <w:r>
          <w:rPr/>
          <w:t xml:space="preserve">thus </w:t>
        </w:r>
      </w:ins>
      <w:r>
        <w:rPr/>
        <w:t>there are 72 sets of coefficients</w:t>
      </w:r>
      <w:del w:id="135" w:author="Guillermo" w:date="2017-07-10T14:50:00Z">
        <w:r>
          <w:rPr/>
          <w:delText>,</w:delText>
        </w:r>
      </w:del>
      <w:ins w:id="136" w:author="Guillermo" w:date="2017-07-10T14:50:00Z">
        <w:r>
          <w:rPr/>
          <w:t>.</w:t>
        </w:r>
      </w:ins>
      <w:del w:id="137" w:author="Guillermo" w:date="2017-07-10T14:50:00Z">
        <w:r>
          <w:rPr/>
          <w:delText xml:space="preserve"> </w:delText>
        </w:r>
      </w:del>
      <w:ins w:id="138" w:author="Guillermo" w:date="2017-07-10T14:50:00Z">
        <w:r>
          <w:rPr/>
          <w:t xml:space="preserve"> Coefficients are </w:t>
        </w:r>
      </w:ins>
      <w:del w:id="139" w:author="Guillermo" w:date="2017-07-10T14:50:00Z">
        <w:r>
          <w:rPr/>
          <w:delText>which are derived</w:delText>
        </w:r>
      </w:del>
      <w:ins w:id="140" w:author="Guillermo" w:date="2017-07-10T14:50:00Z">
        <w:r>
          <w:rPr/>
          <w:t>estimated</w:t>
        </w:r>
      </w:ins>
      <w:r>
        <w:rPr/>
        <w:t xml:space="preserve"> from 65% of </w:t>
      </w:r>
      <w:ins w:id="141" w:author="Guillermo" w:date="2017-07-10T14:51:00Z">
        <w:r>
          <w:rPr/>
          <w:t xml:space="preserve">the </w:t>
        </w:r>
      </w:ins>
      <w:r>
        <w:rPr/>
        <w:t xml:space="preserve">matchups </w:t>
      </w:r>
      <w:ins w:id="142" w:author="Guillermo" w:date="2017-07-10T14:51:00Z">
        <w:r>
          <w:rPr/>
          <w:t xml:space="preserve">(randomly selected) </w:t>
        </w:r>
      </w:ins>
      <w:r>
        <w:rPr/>
        <w:t>identified as suitable for this purpose by the cloud decision trees and other quality tests</w:t>
      </w:r>
      <w:ins w:id="143" w:author="Guillermo" w:date="2017-07-10T14:51:00Z">
        <w:r>
          <w:rPr/>
          <w:t xml:space="preserve">; </w:t>
        </w:r>
      </w:ins>
      <w:del w:id="144" w:author="Guillermo" w:date="2017-07-10T14:51:00Z">
        <w:r>
          <w:rPr/>
          <w:delText>,</w:delText>
        </w:r>
      </w:del>
      <w:r>
        <w:rPr/>
        <w:t xml:space="preserve"> </w:t>
      </w:r>
      <w:del w:id="145" w:author="Guillermo" w:date="2017-07-10T14:51:00Z">
        <w:r>
          <w:rPr/>
          <w:delText xml:space="preserve">with </w:delText>
        </w:r>
      </w:del>
      <w:r>
        <w:rPr/>
        <w:t xml:space="preserve">the remainder </w:t>
      </w:r>
      <w:ins w:id="146" w:author="Guillermo" w:date="2017-07-10T14:51:00Z">
        <w:r>
          <w:rPr/>
          <w:t xml:space="preserve">35% of matchups is </w:t>
        </w:r>
      </w:ins>
      <w:del w:id="147" w:author="Guillermo" w:date="2017-07-10T14:51:00Z">
        <w:r>
          <w:rPr/>
          <w:delText xml:space="preserve">being </w:delText>
        </w:r>
      </w:del>
      <w:r>
        <w:rPr/>
        <w:t>withheld to determine uncertainties. When the latitude</w:t>
      </w:r>
      <w:ins w:id="148" w:author="Guillermo" w:date="2017-07-10T14:52:00Z">
        <w:r>
          <w:rPr/>
          <w:t>-</w:t>
        </w:r>
      </w:ins>
      <w:del w:id="149" w:author="Guillermo" w:date="2017-07-10T14:52:00Z">
        <w:r>
          <w:rPr/>
          <w:delText xml:space="preserve"> </w:delText>
        </w:r>
      </w:del>
      <w:r>
        <w:rPr/>
        <w:t>based coefficients are applied to VIIRS or MODIS measurements, tapered filters are applied at the boundaries of the latitudinal bands to avoid unphysical abrupt transitions in the atmospheric correction when going from one band to the other. These geographical coefficients provide a better seasonal atmospheric correction, for both hemispheres independently, compared to earlier approaches which assumed the seasonality and geographic variability in the atmosphere could be captured by the 11-12 μm difference alone (</w:t>
      </w:r>
      <w:r>
        <w:fldChar w:fldCharType="begin"/>
      </w:r>
      <w:r>
        <w:instrText>ADDIN EN.CITE &lt;EndNote&gt;&lt;Cite&gt;&lt;Author&gt;Kilpatrick&lt;/Author&gt;&lt;Year&gt;2015&lt;/Year&gt;&lt;RecNum&gt;4015&lt;/RecNum&gt;&lt;DisplayText&gt;(Kilpatrick et al., 2015)&lt;/DisplayText&gt;&lt;record&gt;&lt;rec-number&gt;4015&lt;/rec-number&gt;&lt;foreign-keys&gt;&lt;key app="EN" db-id="5apr590ftef55zea20spppw6srsvdvdazzer" timestamp="1432891590"&gt;4015&lt;/key&gt;&lt;key app="ENWeb" db-id=""&gt;0&lt;/key&gt;&lt;/foreign-keys&gt;&lt;ref-type name="Journal Article"&gt;17&lt;/ref-type&gt;&lt;contributors&gt;&lt;authors&gt;&lt;author&gt;Kilpatrick, K. A.&lt;/author&gt;&lt;author&gt;Podestá, G.&lt;/author&gt;&lt;author&gt;Walsh, S.&lt;/author&gt;&lt;author&gt;Williams, E.&lt;/author&gt;&lt;author&gt;Halliwell, V.&lt;/author&gt;&lt;author&gt;Szczodrak, M.&lt;/author&gt;&lt;author&gt;Brown, O. B.&lt;/author&gt;&lt;author&gt;Minnett, P. J.&lt;/author&gt;&lt;author&gt;Evans, R.&lt;/author&gt;&lt;/authors&gt;&lt;/contributors&gt;&lt;titles&gt;&lt;title&gt;A decade of sea surface temperature from MODIS&lt;/title&gt;&lt;secondary-title&gt;Remote Sensing of Environment&lt;/secondary-title&gt;&lt;/titles&gt;&lt;periodical&gt;&lt;full-title&gt;Remote Sensing of Environment&lt;/full-title&gt;&lt;/periodical&gt;&lt;pages&gt;27-41&lt;/pages&gt;&lt;volume&gt;165&lt;/volume&gt;&lt;number&gt;0&lt;/number&gt;&lt;keywords&gt;&lt;keyword&gt;MODIS&lt;/keyword&gt;&lt;keyword&gt;Sea surface temperature&lt;/keyword&gt;&lt;keyword&gt;Validation&lt;/keyword&gt;&lt;keyword&gt;Calibration&lt;/keyword&gt;&lt;/keywords&gt;&lt;dates&gt;&lt;year&gt;2015&lt;/year&gt;&lt;pub-dates&gt;&lt;date&gt;8//&lt;/date&gt;&lt;/pub-dates&gt;&lt;/dates&gt;&lt;isbn&gt;0034-4257&lt;/isbn&gt;&lt;urls&gt;&lt;related-urls&gt;&lt;url&gt;http://www.sciencedirect.com/science/article/pii/S0034425715001650&lt;/url&gt;&lt;/related-urls&gt;&lt;/urls&gt;&lt;electronic-resource-num&gt;http://dx.doi.org/10.1016/j.rse.2015.04.023&lt;/electronic-resource-num&gt;&lt;/record&gt;&lt;/Cite&gt;&lt;/EndNote&gt;</w:instrText>
      </w:r>
      <w:r>
        <w:fldChar w:fldCharType="separate"/>
      </w:r>
      <w:bookmarkStart w:id="104" w:name="__Fieldmark__2864_1419489525"/>
      <w:r>
        <w:rPr/>
        <w:t>(Kilpatrick et al., 2015)</w:t>
      </w:r>
      <w:r>
        <w:rPr/>
      </w:r>
      <w:r>
        <w:fldChar w:fldCharType="end"/>
      </w:r>
      <w:hyperlink w:anchor="_ENREF_31">
        <w:bookmarkEnd w:id="104"/>
        <w:r>
          <w:rPr/>
          <w:t xml:space="preserve">).  This approach is generically referred to as the Latband V6 algorithm to indicate the kinship with the equivalent MODIS Collection 6 algorithms.  </w:t>
        </w:r>
      </w:hyperlink>
    </w:p>
    <w:p>
      <w:pPr>
        <w:pStyle w:val="Normal"/>
        <w:spacing w:lineRule="auto" w:line="480"/>
        <w:rPr/>
      </w:pPr>
      <w:r>
        <w:rPr/>
        <w:t xml:space="preserve">The mid-infrared MODIS night-time algorithm, based on measurements close to λ = 4μm, is </w:t>
      </w:r>
    </w:p>
    <w:p>
      <w:pPr>
        <w:pStyle w:val="Normal"/>
        <w:spacing w:lineRule="auto" w:line="480"/>
        <w:rPr/>
      </w:pPr>
      <w:r>
        <w:rPr/>
      </w:r>
    </w:p>
    <w:p>
      <w:pPr>
        <w:pStyle w:val="Normal"/>
        <w:spacing w:lineRule="auto" w:line="480"/>
        <w:jc w:val="right"/>
        <w:rPr/>
      </w:pPr>
      <w:r>
        <w:rPr/>
      </w:r>
      <m:oMath xmlns:m="http://schemas.openxmlformats.org/officeDocument/2006/math">
        <m:sSub>
          <m:e>
            <m:r>
              <m:rPr>
                <m:lit/>
                <m:nor/>
              </m:rPr>
              <w:rPr>
                <w:rFonts w:ascii="Cambria Math" w:hAnsi="Cambria Math"/>
              </w:rPr>
              <m:t xml:space="preserve">SST</m:t>
            </m:r>
          </m:e>
          <m:sub>
            <m:r>
              <w:rPr>
                <w:rFonts w:ascii="Cambria Math" w:hAnsi="Cambria Math"/>
              </w:rPr>
              <m:t xml:space="preserve">4</m:t>
            </m:r>
          </m:sub>
        </m:sSub>
        <m:r>
          <w:rPr>
            <w:rFonts w:ascii="Cambria Math" w:hAnsi="Cambria Math"/>
          </w:rPr>
          <m:t xml:space="preserve">=</m:t>
        </m:r>
        <m:sSub>
          <m:e>
            <m:r>
              <w:rPr>
                <w:rFonts w:ascii="Cambria Math" w:hAnsi="Cambria Math"/>
              </w:rPr>
              <m:t xml:space="preserve">a</m:t>
            </m:r>
          </m:e>
          <m:sub>
            <m:r>
              <w:rPr>
                <w:rFonts w:ascii="Cambria Math" w:hAnsi="Cambria Math"/>
              </w:rPr>
              <m:t xml:space="preserve">0</m:t>
            </m:r>
          </m:sub>
        </m:sSub>
        <m:r>
          <w:rPr>
            <w:rFonts w:ascii="Cambria Math" w:hAnsi="Cambria Math"/>
          </w:rPr>
          <m:t xml:space="preserve">+</m:t>
        </m:r>
        <m:sSub>
          <m:e>
            <m:r>
              <w:rPr>
                <w:rFonts w:ascii="Cambria Math" w:hAnsi="Cambria Math"/>
              </w:rPr>
              <m:t xml:space="preserve">a</m:t>
            </m:r>
          </m:e>
          <m:sub>
            <m:r>
              <w:rPr>
                <w:rFonts w:ascii="Cambria Math" w:hAnsi="Cambria Math"/>
              </w:rPr>
              <m:t xml:space="preserve">1</m:t>
            </m:r>
          </m:sub>
        </m:sSub>
        <m:sSub>
          <m:e>
            <m:r>
              <w:rPr>
                <w:rFonts w:ascii="Cambria Math" w:hAnsi="Cambria Math"/>
              </w:rPr>
              <m:t xml:space="preserve">T</m:t>
            </m:r>
          </m:e>
          <m:sub>
            <m:r>
              <w:rPr>
                <w:rFonts w:ascii="Cambria Math" w:hAnsi="Cambria Math"/>
              </w:rPr>
              <m:t xml:space="preserve">3</m:t>
            </m:r>
            <m:r>
              <m:rPr>
                <m:lit/>
                <m:nor/>
              </m:rPr>
              <w:rPr>
                <w:rFonts w:ascii="Cambria Math" w:hAnsi="Cambria Math"/>
              </w:rPr>
              <m:t xml:space="preserve">.</m:t>
            </m:r>
            <m:r>
              <w:rPr>
                <w:rFonts w:ascii="Cambria Math" w:hAnsi="Cambria Math"/>
              </w:rPr>
              <m:t xml:space="preserve">9</m:t>
            </m:r>
          </m:sub>
        </m:sSub>
        <m:r>
          <w:rPr>
            <w:rFonts w:ascii="Cambria Math" w:hAnsi="Cambria Math"/>
          </w:rPr>
          <m:t xml:space="preserve">+</m:t>
        </m:r>
        <m:sSub>
          <m:e>
            <m:r>
              <w:rPr>
                <w:rFonts w:ascii="Cambria Math" w:hAnsi="Cambria Math"/>
              </w:rPr>
              <m:t xml:space="preserve">a</m:t>
            </m:r>
          </m:e>
          <m:sub>
            <m:r>
              <w:rPr>
                <w:rFonts w:ascii="Cambria Math" w:hAnsi="Cambria Math"/>
              </w:rPr>
              <m:t xml:space="preserve">2</m:t>
            </m:r>
          </m:sub>
        </m:sSub>
        <m:r>
          <w:rPr>
            <w:rFonts w:ascii="Cambria Math" w:hAnsi="Cambria Math"/>
          </w:rPr>
          <m:t xml:space="preserve">(</m:t>
        </m:r>
        <m:sSub>
          <m:e>
            <m:r>
              <w:rPr>
                <w:rFonts w:ascii="Cambria Math" w:hAnsi="Cambria Math"/>
              </w:rPr>
              <m:t xml:space="preserve">T</m:t>
            </m:r>
          </m:e>
          <m:sub>
            <m:r>
              <w:rPr>
                <w:rFonts w:ascii="Cambria Math" w:hAnsi="Cambria Math"/>
              </w:rPr>
              <m:t xml:space="preserve">3</m:t>
            </m:r>
            <m:r>
              <m:rPr>
                <m:lit/>
                <m:nor/>
              </m:rPr>
              <w:rPr>
                <w:rFonts w:ascii="Cambria Math" w:hAnsi="Cambria Math"/>
              </w:rPr>
              <m:t xml:space="preserve">.</m:t>
            </m:r>
            <m:r>
              <w:rPr>
                <w:rFonts w:ascii="Cambria Math" w:hAnsi="Cambria Math"/>
              </w:rPr>
              <m:t xml:space="preserve">9</m:t>
            </m:r>
          </m:sub>
        </m:sSub>
        <m:r>
          <w:rPr>
            <w:rFonts w:ascii="Cambria Math" w:hAnsi="Cambria Math"/>
          </w:rPr>
          <m:t xml:space="preserve">−</m:t>
        </m:r>
        <m:sSub>
          <m:e>
            <m:r>
              <w:rPr>
                <w:rFonts w:ascii="Cambria Math" w:hAnsi="Cambria Math"/>
              </w:rPr>
              <m:t xml:space="preserve">T</m:t>
            </m:r>
          </m:e>
          <m:sub>
            <m:r>
              <w:rPr>
                <w:rFonts w:ascii="Cambria Math" w:hAnsi="Cambria Math"/>
              </w:rPr>
              <m:t xml:space="preserve">4</m:t>
            </m:r>
            <m:r>
              <m:rPr>
                <m:lit/>
                <m:nor/>
              </m:rPr>
              <w:rPr>
                <w:rFonts w:ascii="Cambria Math" w:hAnsi="Cambria Math"/>
              </w:rPr>
              <m:t xml:space="preserve">.</m:t>
            </m:r>
            <m:r>
              <w:rPr>
                <w:rFonts w:ascii="Cambria Math" w:hAnsi="Cambria Math"/>
              </w:rPr>
              <m:t xml:space="preserve">0</m:t>
            </m:r>
          </m:sub>
        </m:sSub>
        <m:r>
          <w:rPr>
            <w:rFonts w:ascii="Cambria Math" w:hAnsi="Cambria Math"/>
          </w:rPr>
          <m:t xml:space="preserve">)</m:t>
        </m:r>
        <m:r>
          <w:rPr>
            <w:rFonts w:ascii="Cambria Math" w:hAnsi="Cambria Math"/>
          </w:rPr>
          <m:t xml:space="preserve">+</m:t>
        </m:r>
        <m:sSub>
          <m:e>
            <m:r>
              <w:rPr>
                <w:rFonts w:ascii="Cambria Math" w:hAnsi="Cambria Math"/>
              </w:rPr>
              <m:t xml:space="preserve">a</m:t>
            </m:r>
          </m:e>
          <m:sub>
            <m:r>
              <w:rPr>
                <w:rFonts w:ascii="Cambria Math" w:hAnsi="Cambria Math"/>
              </w:rPr>
              <m:t xml:space="preserve">3</m:t>
            </m:r>
          </m:sub>
        </m:sSub>
        <m:r>
          <w:rPr>
            <w:rFonts w:ascii="Cambria Math" w:hAnsi="Cambria Math"/>
          </w:rPr>
          <m:t xml:space="preserve">(</m:t>
        </m:r>
        <m:r>
          <m:rPr>
            <m:lit/>
            <m:nor/>
          </m:rPr>
          <w:rPr>
            <w:rFonts w:ascii="Cambria Math" w:hAnsi="Cambria Math"/>
          </w:rPr>
          <m:t xml:space="preserve">sec</m:t>
        </m:r>
        <m:r>
          <w:rPr>
            <w:rFonts w:ascii="Cambria Math" w:hAnsi="Cambria Math"/>
          </w:rPr>
          <m:t xml:space="preserve">(</m:t>
        </m:r>
        <m:r>
          <w:rPr>
            <w:rFonts w:ascii="Cambria Math" w:hAnsi="Cambria Math"/>
          </w:rPr>
          <m:t xml:space="preserve">θ</m:t>
        </m:r>
        <m:r>
          <w:rPr>
            <w:rFonts w:ascii="Cambria Math" w:hAnsi="Cambria Math"/>
          </w:rPr>
          <m:t xml:space="preserve">)</m:t>
        </m:r>
        <m:r>
          <w:rPr>
            <w:rFonts w:ascii="Cambria Math" w:hAnsi="Cambria Math"/>
          </w:rPr>
          <m:t xml:space="preserve">−</m:t>
        </m:r>
        <m:r>
          <w:rPr>
            <w:rFonts w:ascii="Cambria Math" w:hAnsi="Cambria Math"/>
          </w:rPr>
          <m:t xml:space="preserve">1</m:t>
        </m:r>
        <m:r>
          <w:rPr>
            <w:rFonts w:ascii="Cambria Math" w:hAnsi="Cambria Math"/>
          </w:rPr>
          <m:t xml:space="preserve">)</m:t>
        </m:r>
      </m:oMath>
      <w:r>
        <w:rPr/>
        <w:t xml:space="preserve">                              </w:t>
      </w:r>
      <w:r>
        <w:rPr/>
        <w:t>(2)</w:t>
      </w:r>
    </w:p>
    <w:p>
      <w:pPr>
        <w:pStyle w:val="Normal"/>
        <w:spacing w:lineRule="auto" w:line="480"/>
        <w:jc w:val="right"/>
        <w:rPr/>
      </w:pPr>
      <w:r>
        <w:rPr/>
      </w:r>
    </w:p>
    <w:p>
      <w:pPr>
        <w:pStyle w:val="Normal"/>
        <w:spacing w:lineRule="auto" w:line="480"/>
        <w:rPr/>
      </w:pPr>
      <w:r>
        <w:rPr/>
        <w:t>However, the very narrow MODIS spectral bands at λ = 3.95 μm and 4.05 μm are missing from VIIRS, therefore a similar algorithm to Equation 1 for application to nighttime measurements including the VIIRS band at λ = 3.7 μm (M12) is used. The resulting retrieval of the skin SST is referred to here as SST</w:t>
      </w:r>
      <w:r>
        <w:rPr>
          <w:vertAlign w:val="subscript"/>
        </w:rPr>
        <w:t xml:space="preserve">triple  </w:t>
      </w:r>
      <w:r>
        <w:rPr/>
        <w:t>and is based the NLSST triple window SST algorithm (</w:t>
      </w:r>
      <w:r>
        <w:fldChar w:fldCharType="begin"/>
      </w:r>
      <w:r>
        <w:instrText>ADDIN EN.CITE &lt;EndNote&gt;&lt;Cite&gt;&lt;Author&gt;Walton&lt;/Author&gt;&lt;Year&gt;1998&lt;/Year&gt;&lt;RecNum&gt;492&lt;/RecNum&gt;&lt;DisplayText&gt;(Walton et al., 1998)&lt;/DisplayText&gt;&lt;record&gt;&lt;rec-number&gt;492&lt;/rec-number&gt;&lt;foreign-keys&gt;&lt;key app="EN" db-id="5apr590ftef55zea20spppw6srsvdvdazzer" timestamp="1419378187"&gt;492&lt;/key&gt;&lt;key app="ENWeb" db-id=""&gt;0&lt;/key&gt;&lt;/foreign-keys&gt;&lt;ref-type name="Journal Article"&gt;17&lt;/ref-type&gt;&lt;contributors&gt;&lt;authors&gt;&lt;author&gt;Walton, C. C.&lt;/author&gt;&lt;author&gt;W. G. Pichel&lt;/author&gt;&lt;author&gt;J. F. Sapper&lt;/author&gt;&lt;author&gt;D. A. May&lt;/author&gt;&lt;/authors&gt;&lt;/contributors&gt;&lt;titles&gt;&lt;title&gt;The development and operational application of nonlinear algorithms for the measurement of sea surface temperatures with the NOAA polar-orbiting environmental satellites&lt;/title&gt;&lt;secondary-title&gt;Journal of Geophysical Research&lt;/secondary-title&gt;&lt;/titles&gt;&lt;periodical&gt;&lt;full-title&gt;Journal of Geophysical Research&lt;/full-title&gt;&lt;/periodical&gt;&lt;pages&gt;27,999-28,012&lt;/pages&gt;&lt;volume&gt;103&lt;/volume&gt;&lt;dates&gt;&lt;year&gt;1998&lt;/year&gt;&lt;/dates&gt;&lt;urls&gt;&lt;/urls&gt;&lt;/record&gt;&lt;/Cite&gt;&lt;/EndNote&gt;</w:instrText>
      </w:r>
      <w:r>
        <w:fldChar w:fldCharType="separate"/>
      </w:r>
      <w:bookmarkStart w:id="105" w:name="__Fieldmark__2943_1419489525"/>
      <w:r>
        <w:rPr/>
        <w:t>(Walton et al., 1998)</w:t>
      </w:r>
      <w:r>
        <w:rPr/>
      </w:r>
      <w:r>
        <w:fldChar w:fldCharType="end"/>
      </w:r>
      <w:hyperlink w:anchor="_ENREF_66">
        <w:bookmarkEnd w:id="105"/>
        <w:r>
          <w:rPr/>
          <w:t>):</w:t>
        </w:r>
      </w:hyperlink>
    </w:p>
    <w:p>
      <w:pPr>
        <w:pStyle w:val="Normal"/>
        <w:spacing w:lineRule="auto" w:line="480"/>
        <w:rPr/>
      </w:pPr>
      <w:r>
        <w:rPr/>
      </w:r>
    </w:p>
    <w:p>
      <w:pPr>
        <w:pStyle w:val="Normal"/>
        <w:spacing w:lineRule="auto" w:line="480"/>
        <w:jc w:val="right"/>
        <w:rPr/>
      </w:pPr>
      <w:r>
        <w:rPr>
          <w:i/>
        </w:rPr>
        <w:t>SST</w:t>
      </w:r>
      <w:r>
        <w:rPr>
          <w:i/>
          <w:vertAlign w:val="subscript"/>
        </w:rPr>
        <w:t xml:space="preserve">triple </w:t>
      </w:r>
      <w:r>
        <w:rPr/>
        <w:t>= a</w:t>
      </w:r>
      <w:r>
        <w:rPr>
          <w:vertAlign w:val="subscript"/>
        </w:rPr>
        <w:t>0</w:t>
      </w:r>
      <w:r>
        <w:rPr/>
        <w:t xml:space="preserve"> +a</w:t>
      </w:r>
      <w:r>
        <w:rPr>
          <w:vertAlign w:val="subscript"/>
        </w:rPr>
        <w:t>1</w:t>
      </w:r>
      <w:r>
        <w:rPr>
          <w:i/>
          <w:iCs/>
        </w:rPr>
        <w:t>T</w:t>
      </w:r>
      <w:r>
        <w:rPr>
          <w:vertAlign w:val="subscript"/>
        </w:rPr>
        <w:t>11</w:t>
      </w:r>
      <w:r>
        <w:rPr/>
        <w:t xml:space="preserve"> +a</w:t>
      </w:r>
      <w:r>
        <w:rPr>
          <w:vertAlign w:val="subscript"/>
        </w:rPr>
        <w:t>2</w:t>
      </w:r>
      <w:r>
        <w:rPr/>
        <w:t>(</w:t>
      </w:r>
      <w:r>
        <w:rPr>
          <w:i/>
          <w:iCs/>
        </w:rPr>
        <w:t>T</w:t>
      </w:r>
      <w:r>
        <w:rPr>
          <w:vertAlign w:val="subscript"/>
        </w:rPr>
        <w:t>3.7</w:t>
      </w:r>
      <w:r>
        <w:rPr/>
        <w:t>-</w:t>
      </w:r>
      <w:r>
        <w:rPr>
          <w:i/>
          <w:iCs/>
        </w:rPr>
        <w:t>T</w:t>
      </w:r>
      <w:r>
        <w:rPr>
          <w:vertAlign w:val="subscript"/>
        </w:rPr>
        <w:t>12</w:t>
      </w:r>
      <w:r>
        <w:rPr/>
        <w:t xml:space="preserve">) </w:t>
      </w:r>
      <w:r>
        <w:rPr>
          <w:i/>
          <w:iCs/>
        </w:rPr>
        <w:t>T</w:t>
      </w:r>
      <w:r>
        <w:rPr>
          <w:vertAlign w:val="subscript"/>
        </w:rPr>
        <w:t>sfc</w:t>
      </w:r>
      <w:r>
        <w:rPr/>
        <w:t xml:space="preserve"> +  a</w:t>
      </w:r>
      <w:r>
        <w:rPr>
          <w:vertAlign w:val="subscript"/>
        </w:rPr>
        <w:t>3</w:t>
      </w:r>
      <w:r>
        <w:rPr/>
        <w:t>(sec(</w:t>
      </w:r>
      <w:r>
        <w:rPr>
          <w:i/>
          <w:iCs/>
        </w:rPr>
        <w:t>θ</w:t>
      </w:r>
      <w:r>
        <w:rPr/>
        <w:t>)-1)</w:t>
        <w:tab/>
        <w:tab/>
        <w:t xml:space="preserve">      </w:t>
        <w:tab/>
        <w:tab/>
        <w:t>(3)</w:t>
      </w:r>
    </w:p>
    <w:p>
      <w:pPr>
        <w:pStyle w:val="Normal"/>
        <w:spacing w:lineRule="auto" w:line="480"/>
        <w:jc w:val="right"/>
        <w:rPr/>
      </w:pPr>
      <w:r>
        <w:rPr/>
      </w:r>
    </w:p>
    <w:p>
      <w:pPr>
        <w:pStyle w:val="Normal"/>
        <w:spacing w:lineRule="auto" w:line="480"/>
        <w:rPr/>
      </w:pPr>
      <w:r>
        <w:rPr/>
        <w:t>At ~3000 km, the swath of VIIRS is wider than the 2440 km swath of MODIS, which results in there being no gaps on the ocean surface between adjacent swaths of successive ascending or descending arcs. To facilitate accurate SST retrieval across the entire swath, additional terms have been added to the MODIS and VIIRS atmospheric correction algorithms to account for the effects of the high emission angle and long atmospheric path lengths:</w:t>
      </w:r>
    </w:p>
    <w:p>
      <w:pPr>
        <w:pStyle w:val="Normal"/>
        <w:spacing w:lineRule="auto" w:line="480"/>
        <w:rPr/>
      </w:pPr>
      <w:r>
        <w:rPr/>
      </w:r>
    </w:p>
    <w:p>
      <w:pPr>
        <w:pStyle w:val="Normal"/>
        <w:spacing w:lineRule="auto" w:line="480"/>
        <w:jc w:val="right"/>
        <w:rPr/>
      </w:pPr>
      <w:r>
        <w:rPr/>
      </w:r>
      <m:oMath xmlns:m="http://schemas.openxmlformats.org/officeDocument/2006/math">
        <m:r>
          <m:rPr>
            <m:lit/>
            <m:nor/>
          </m:rPr>
          <w:rPr>
            <w:rFonts w:ascii="Cambria Math" w:hAnsi="Cambria Math"/>
          </w:rPr>
          <m:t xml:space="preserve">SST</m:t>
        </m:r>
        <m:r>
          <w:rPr>
            <w:rFonts w:ascii="Cambria Math" w:hAnsi="Cambria Math"/>
          </w:rPr>
          <m:t xml:space="preserve">=</m:t>
        </m:r>
        <m:sSub>
          <m:e>
            <m:r>
              <w:rPr>
                <w:rFonts w:ascii="Cambria Math" w:hAnsi="Cambria Math"/>
              </w:rPr>
              <m:t xml:space="preserve">a</m:t>
            </m:r>
          </m:e>
          <m:sub>
            <m:r>
              <w:rPr>
                <w:rFonts w:ascii="Cambria Math" w:hAnsi="Cambria Math"/>
              </w:rPr>
              <m:t xml:space="preserve">0</m:t>
            </m:r>
          </m:sub>
        </m:sSub>
        <m:r>
          <w:rPr>
            <w:rFonts w:ascii="Cambria Math" w:hAnsi="Cambria Math"/>
          </w:rPr>
          <m:t xml:space="preserve">+</m:t>
        </m:r>
        <m:sSub>
          <m:e>
            <m:r>
              <w:rPr>
                <w:rFonts w:ascii="Cambria Math" w:hAnsi="Cambria Math"/>
              </w:rPr>
              <m:t xml:space="preserve">a</m:t>
            </m:r>
          </m:e>
          <m:sub>
            <m:r>
              <w:rPr>
                <w:rFonts w:ascii="Cambria Math" w:hAnsi="Cambria Math"/>
              </w:rPr>
              <m:t xml:space="preserve">1</m:t>
            </m:r>
          </m:sub>
        </m:sSub>
        <m:sSub>
          <m:e>
            <m:r>
              <w:rPr>
                <w:rFonts w:ascii="Cambria Math" w:hAnsi="Cambria Math"/>
              </w:rPr>
              <m:t xml:space="preserve">T</m:t>
            </m:r>
          </m:e>
          <m:sub>
            <m:r>
              <m:rPr>
                <m:lit/>
                <m:nor/>
              </m:rPr>
              <w:rPr>
                <w:rFonts w:ascii="Cambria Math" w:hAnsi="Cambria Math"/>
              </w:rPr>
              <m:t xml:space="preserve">11</m:t>
            </m:r>
          </m:sub>
        </m:sSub>
        <m:r>
          <w:rPr>
            <w:rFonts w:ascii="Cambria Math" w:hAnsi="Cambria Math"/>
          </w:rPr>
          <m:t xml:space="preserve">+</m:t>
        </m:r>
        <m:sSub>
          <m:e>
            <m:r>
              <w:rPr>
                <w:rFonts w:ascii="Cambria Math" w:hAnsi="Cambria Math"/>
              </w:rPr>
              <m:t xml:space="preserve">a</m:t>
            </m:r>
          </m:e>
          <m:sub>
            <m:r>
              <w:rPr>
                <w:rFonts w:ascii="Cambria Math" w:hAnsi="Cambria Math"/>
              </w:rPr>
              <m:t xml:space="preserve">2</m:t>
            </m:r>
          </m:sub>
        </m:sSub>
        <m:r>
          <w:rPr>
            <w:rFonts w:ascii="Cambria Math" w:hAnsi="Cambria Math"/>
          </w:rPr>
          <m:t xml:space="preserve">(</m:t>
        </m:r>
        <m:sSub>
          <m:e>
            <m:r>
              <w:rPr>
                <w:rFonts w:ascii="Cambria Math" w:hAnsi="Cambria Math"/>
              </w:rPr>
              <m:t xml:space="preserve">T</m:t>
            </m:r>
          </m:e>
          <m:sub>
            <m:r>
              <m:rPr>
                <m:lit/>
                <m:nor/>
              </m:rPr>
              <w:rPr>
                <w:rFonts w:ascii="Cambria Math" w:hAnsi="Cambria Math"/>
              </w:rPr>
              <m:t xml:space="preserve">11</m:t>
            </m:r>
          </m:sub>
        </m:sSub>
        <m:r>
          <w:rPr>
            <w:rFonts w:ascii="Cambria Math" w:hAnsi="Cambria Math"/>
          </w:rPr>
          <m:t xml:space="preserve">−</m:t>
        </m:r>
        <m:sSub>
          <m:e>
            <m:r>
              <w:rPr>
                <w:rFonts w:ascii="Cambria Math" w:hAnsi="Cambria Math"/>
              </w:rPr>
              <m:t xml:space="preserve">T</m:t>
            </m:r>
          </m:e>
          <m:sub>
            <m:r>
              <m:rPr>
                <m:lit/>
                <m:nor/>
              </m:rPr>
              <w:rPr>
                <w:rFonts w:ascii="Cambria Math" w:hAnsi="Cambria Math"/>
              </w:rPr>
              <m:t xml:space="preserve">12</m:t>
            </m:r>
          </m:sub>
        </m:sSub>
        <m:r>
          <w:rPr>
            <w:rFonts w:ascii="Cambria Math" w:hAnsi="Cambria Math"/>
          </w:rPr>
          <m:t xml:space="preserve">)</m:t>
        </m:r>
        <m:sSub>
          <m:e>
            <m:r>
              <w:rPr>
                <w:rFonts w:ascii="Cambria Math" w:hAnsi="Cambria Math"/>
              </w:rPr>
              <m:t xml:space="preserve">T</m:t>
            </m:r>
          </m:e>
          <m:sub>
            <m:r>
              <m:rPr>
                <m:lit/>
                <m:nor/>
              </m:rPr>
              <w:rPr>
                <w:rFonts w:ascii="Cambria Math" w:hAnsi="Cambria Math"/>
              </w:rPr>
              <m:t xml:space="preserve">sfc</m:t>
            </m:r>
          </m:sub>
        </m:sSub>
        <m:r>
          <w:rPr>
            <w:rFonts w:ascii="Cambria Math" w:hAnsi="Cambria Math"/>
          </w:rPr>
          <m:t xml:space="preserve">+</m:t>
        </m:r>
        <m:sSub>
          <m:e>
            <m:r>
              <w:rPr>
                <w:rFonts w:ascii="Cambria Math" w:hAnsi="Cambria Math"/>
              </w:rPr>
              <m:t xml:space="preserve">a</m:t>
            </m:r>
          </m:e>
          <m:sub>
            <m:r>
              <w:rPr>
                <w:rFonts w:ascii="Cambria Math" w:hAnsi="Cambria Math"/>
              </w:rPr>
              <m:t xml:space="preserve">3</m:t>
            </m:r>
          </m:sub>
        </m:sSub>
        <m:r>
          <w:rPr>
            <w:rFonts w:ascii="Cambria Math" w:hAnsi="Cambria Math"/>
          </w:rPr>
          <m:t xml:space="preserve">(</m:t>
        </m:r>
        <m:sSub>
          <m:e>
            <m:r>
              <w:rPr>
                <w:rFonts w:ascii="Cambria Math" w:hAnsi="Cambria Math"/>
              </w:rPr>
              <m:t xml:space="preserve">T</m:t>
            </m:r>
          </m:e>
          <m:sub>
            <m:r>
              <m:rPr>
                <m:lit/>
                <m:nor/>
              </m:rPr>
              <w:rPr>
                <w:rFonts w:ascii="Cambria Math" w:hAnsi="Cambria Math"/>
              </w:rPr>
              <m:t xml:space="preserve">11</m:t>
            </m:r>
          </m:sub>
        </m:sSub>
        <m:r>
          <w:rPr>
            <w:rFonts w:ascii="Cambria Math" w:hAnsi="Cambria Math"/>
          </w:rPr>
          <m:t xml:space="preserve">−</m:t>
        </m:r>
        <m:sSub>
          <m:e>
            <m:r>
              <w:rPr>
                <w:rFonts w:ascii="Cambria Math" w:hAnsi="Cambria Math"/>
              </w:rPr>
              <m:t xml:space="preserve">T</m:t>
            </m:r>
          </m:e>
          <m:sub>
            <m:r>
              <m:rPr>
                <m:lit/>
                <m:nor/>
              </m:rPr>
              <w:rPr>
                <w:rFonts w:ascii="Cambria Math" w:hAnsi="Cambria Math"/>
              </w:rPr>
              <m:t xml:space="preserve">12</m:t>
            </m:r>
          </m:sub>
        </m:sSub>
        <m:r>
          <w:rPr>
            <w:rFonts w:ascii="Cambria Math" w:hAnsi="Cambria Math"/>
          </w:rPr>
          <m:t xml:space="preserve">)</m:t>
        </m:r>
        <m:r>
          <w:rPr>
            <w:rFonts w:ascii="Cambria Math" w:hAnsi="Cambria Math"/>
          </w:rPr>
          <m:t xml:space="preserve">(</m:t>
        </m:r>
        <m:r>
          <m:rPr>
            <m:lit/>
            <m:nor/>
          </m:rPr>
          <w:rPr>
            <w:rFonts w:ascii="Cambria Math" w:hAnsi="Cambria Math"/>
          </w:rPr>
          <m:t xml:space="preserve">sec</m:t>
        </m:r>
        <m:r>
          <w:rPr>
            <w:rFonts w:ascii="Cambria Math" w:hAnsi="Cambria Math"/>
          </w:rPr>
          <m:t xml:space="preserve">(</m:t>
        </m:r>
        <m:r>
          <w:rPr>
            <w:rFonts w:ascii="Cambria Math" w:hAnsi="Cambria Math"/>
          </w:rPr>
          <m:t xml:space="preserve">θ</m:t>
        </m:r>
        <m:r>
          <w:rPr>
            <w:rFonts w:ascii="Cambria Math" w:hAnsi="Cambria Math"/>
          </w:rPr>
          <m:t xml:space="preserve">)</m:t>
        </m:r>
        <m:r>
          <w:rPr>
            <w:rFonts w:ascii="Cambria Math" w:hAnsi="Cambria Math"/>
          </w:rPr>
          <m:t xml:space="preserve">−</m:t>
        </m:r>
        <m:r>
          <w:rPr>
            <w:rFonts w:ascii="Cambria Math" w:hAnsi="Cambria Math"/>
          </w:rPr>
          <m:t xml:space="preserve">1</m:t>
        </m:r>
        <m:r>
          <w:rPr>
            <w:rFonts w:ascii="Cambria Math" w:hAnsi="Cambria Math"/>
          </w:rPr>
          <m:t xml:space="preserve">)</m:t>
        </m:r>
        <m:r>
          <w:rPr>
            <w:rFonts w:ascii="Cambria Math" w:hAnsi="Cambria Math"/>
          </w:rPr>
          <m:t xml:space="preserve">+</m:t>
        </m:r>
        <m:sSub>
          <m:e>
            <m:r>
              <w:rPr>
                <w:rFonts w:ascii="Cambria Math" w:hAnsi="Cambria Math"/>
              </w:rPr>
              <m:t xml:space="preserve">a</m:t>
            </m:r>
          </m:e>
          <m:sub>
            <m:r>
              <w:rPr>
                <w:rFonts w:ascii="Cambria Math" w:hAnsi="Cambria Math"/>
              </w:rPr>
              <m:t xml:space="preserve">4</m:t>
            </m:r>
          </m:sub>
        </m:sSub>
        <m:r>
          <w:rPr>
            <w:rFonts w:ascii="Cambria Math" w:hAnsi="Cambria Math"/>
          </w:rPr>
          <m:t xml:space="preserve">(</m:t>
        </m:r>
        <m:r>
          <w:rPr>
            <w:rFonts w:ascii="Cambria Math" w:hAnsi="Cambria Math"/>
          </w:rPr>
          <m:t xml:space="preserve">θ</m:t>
        </m:r>
        <m:r>
          <w:rPr>
            <w:rFonts w:ascii="Cambria Math" w:hAnsi="Cambria Math"/>
          </w:rPr>
          <m:t xml:space="preserve">)</m:t>
        </m:r>
        <m:r>
          <w:rPr>
            <w:rFonts w:ascii="Cambria Math" w:hAnsi="Cambria Math"/>
          </w:rPr>
          <m:t xml:space="preserve">+</m:t>
        </m:r>
        <m:sSub>
          <m:e>
            <m:r>
              <w:rPr>
                <w:rFonts w:ascii="Cambria Math" w:hAnsi="Cambria Math"/>
              </w:rPr>
              <m:t xml:space="preserve">a</m:t>
            </m:r>
          </m:e>
          <m:sub>
            <m:r>
              <w:rPr>
                <w:rFonts w:ascii="Cambria Math" w:hAnsi="Cambria Math"/>
              </w:rPr>
              <m:t xml:space="preserve">5</m:t>
            </m:r>
          </m:sub>
        </m:sSub>
        <m:r>
          <w:rPr>
            <w:rFonts w:ascii="Cambria Math" w:hAnsi="Cambria Math"/>
          </w:rPr>
          <m:t xml:space="preserve">(</m:t>
        </m:r>
        <m:sSup>
          <m:e>
            <m:r>
              <w:rPr>
                <w:rFonts w:ascii="Cambria Math" w:hAnsi="Cambria Math"/>
              </w:rPr>
              <m:t xml:space="preserve">θ</m:t>
            </m:r>
          </m:e>
          <m:sup>
            <m:r>
              <w:rPr>
                <w:rFonts w:ascii="Cambria Math" w:hAnsi="Cambria Math"/>
              </w:rPr>
              <m:t xml:space="preserve">2</m:t>
            </m:r>
          </m:sup>
        </m:sSup>
        <m:r>
          <w:rPr>
            <w:rFonts w:ascii="Cambria Math" w:hAnsi="Cambria Math"/>
          </w:rPr>
          <m:t xml:space="preserve">)</m:t>
        </m:r>
        <m:r>
          <w:rPr>
            <w:rFonts w:ascii="Cambria Math" w:hAnsi="Cambria Math"/>
          </w:rPr>
          <m:t xml:space="preserve">+</m:t>
        </m:r>
        <m:sSub>
          <m:e>
            <m:r>
              <w:rPr>
                <w:rFonts w:ascii="Cambria Math" w:hAnsi="Cambria Math"/>
              </w:rPr>
              <m:t xml:space="preserve">a</m:t>
            </m:r>
          </m:e>
          <m:sub>
            <m:r>
              <w:rPr>
                <w:rFonts w:ascii="Cambria Math" w:hAnsi="Cambria Math"/>
              </w:rPr>
              <m:t xml:space="preserve">6</m:t>
            </m:r>
          </m:sub>
        </m:sSub>
        <m:r>
          <w:rPr>
            <w:rFonts w:ascii="Cambria Math" w:hAnsi="Cambria Math"/>
          </w:rPr>
          <m:t xml:space="preserve">(</m:t>
        </m:r>
        <m:r>
          <m:rPr>
            <m:lit/>
            <m:nor/>
          </m:rPr>
          <w:rPr>
            <w:rFonts w:ascii="Cambria Math" w:hAnsi="Cambria Math"/>
          </w:rPr>
          <m:t xml:space="preserve">mirror</m:t>
        </m:r>
        <m:r>
          <w:rPr>
            <w:rFonts w:ascii="Cambria Math" w:hAnsi="Cambria Math"/>
          </w:rPr>
          <m:t xml:space="preserve"></m:t>
        </m:r>
        <m:r>
          <m:rPr>
            <m:lit/>
            <m:nor/>
          </m:rPr>
          <w:rPr>
            <w:rFonts w:ascii="Cambria Math" w:hAnsi="Cambria Math"/>
          </w:rPr>
          <m:t xml:space="preserve">side</m:t>
        </m:r>
        <m:r>
          <w:rPr>
            <w:rFonts w:ascii="Cambria Math" w:hAnsi="Cambria Math"/>
          </w:rPr>
          <m:t xml:space="preserve">)</m:t>
        </m:r>
      </m:oMath>
      <w:r>
        <w:rPr/>
        <w:t xml:space="preserve">  </w:t>
      </w:r>
      <w:r>
        <w:rPr/>
        <w:t>(4)</w:t>
      </w:r>
    </w:p>
    <w:p>
      <w:pPr>
        <w:pStyle w:val="Normal"/>
        <w:spacing w:lineRule="auto" w:line="480"/>
        <w:jc w:val="right"/>
        <w:rPr/>
      </w:pPr>
      <w:r>
        <w:rPr/>
      </w:r>
    </w:p>
    <w:p>
      <w:pPr>
        <w:pStyle w:val="Normal"/>
        <w:spacing w:lineRule="auto" w:line="480"/>
        <w:rPr/>
      </w:pPr>
      <w:r>
        <w:rPr/>
        <w:t>The a</w:t>
      </w:r>
      <w:r>
        <w:rPr>
          <w:vertAlign w:val="subscript"/>
        </w:rPr>
        <w:t>6</w:t>
      </w:r>
      <w:r>
        <w:rPr/>
        <w:t xml:space="preserve"> term is for MODIS only and is a consequence of small differences in the reflectivity of the two sides of the paddle-wheel scan mirror (</w:t>
      </w:r>
      <w:r>
        <w:rPr/>
      </w:r>
      <w:r>
        <w:fldChar w:fldCharType="end"/>
      </w:r>
      <w:r>
        <w:fldChar w:fldCharType="begin"/>
      </w:r>
      <w:r>
        <w:instrText>ADDIN EN.CITE.DATA</w:instrText>
      </w:r>
      <w:r>
        <w:fldChar w:fldCharType="separate"/>
      </w:r>
      <w:bookmarkStart w:id="106" w:name="__Fieldmark__3025_1419489525"/>
      <w:bookmarkStart w:id="107" w:name="__Fieldmark__3026_1419489525"/>
      <w:bookmarkEnd w:id="107"/>
      <w:r>
        <w:rPr/>
        <w:t>(Xiong et al., 2008)</w:t>
      </w:r>
      <w:r>
        <w:rPr/>
      </w:r>
      <w:r>
        <w:fldChar w:fldCharType="end"/>
      </w:r>
      <w:hyperlink w:anchor="_ENREF_75">
        <w:bookmarkEnd w:id="106"/>
        <w:r>
          <w:rPr/>
          <w:t xml:space="preserve">; </w:t>
        </w:r>
      </w:hyperlink>
      <w:r>
        <w:fldChar w:fldCharType="begin"/>
      </w:r>
      <w:r>
        <w:instrText>ADDIN EN.CITE &lt;EndNote&gt;&lt;Cite&gt;&lt;Author&gt;Kilpatrick&lt;/Author&gt;&lt;Year&gt;2015&lt;/Year&gt;&lt;RecNum&gt;4015&lt;/RecNum&gt;&lt;DisplayText&gt;(Kilpatrick et al., 2015)&lt;/DisplayText&gt;&lt;record&gt;&lt;rec-number&gt;4015&lt;/rec-number&gt;&lt;foreign-keys&gt;&lt;key app="EN" db-id="5apr590ftef55zea20spppw6srsvdvdazzer" timestamp="1432891590"&gt;4015&lt;/key&gt;&lt;key app="ENWeb" db-id=""&gt;0&lt;/key&gt;&lt;/foreign-keys&gt;&lt;ref-type name="Journal Article"&gt;17&lt;/ref-type&gt;&lt;contributors&gt;&lt;authors&gt;&lt;author&gt;Kilpatrick, K. A.&lt;/author&gt;&lt;author&gt;Podestá, G.&lt;/author&gt;&lt;author&gt;Walsh, S.&lt;/author&gt;&lt;author&gt;Williams, E.&lt;/author&gt;&lt;author&gt;Halliwell, V.&lt;/author&gt;&lt;author&gt;Szczodrak, M.&lt;/author&gt;&lt;author&gt;Brown, O. B.&lt;/author&gt;&lt;author&gt;Minnett, P. J.&lt;/author&gt;&lt;author&gt;Evans, R.&lt;/author&gt;&lt;/authors&gt;&lt;/contributors&gt;&lt;titles&gt;&lt;title&gt;A decade of sea surface temperature from MODIS&lt;/title&gt;&lt;secondary-title&gt;Remote Sensing of Environment&lt;/secondary-title&gt;&lt;/titles&gt;&lt;periodical&gt;&lt;full-title&gt;Remote Sensing of Environment&lt;/full-title&gt;&lt;/periodical&gt;&lt;pages&gt;27-41&lt;/pages&gt;&lt;volume&gt;165&lt;/volume&gt;&lt;number&gt;0&lt;/number&gt;&lt;keywords&gt;&lt;keyword&gt;MODIS&lt;/keyword&gt;&lt;keyword&gt;Sea surface temperature&lt;/keyword&gt;&lt;keyword&gt;Validation&lt;/keyword&gt;&lt;keyword&gt;Calibration&lt;/keyword&gt;&lt;/keywords&gt;&lt;dates&gt;&lt;year&gt;2015&lt;/year&gt;&lt;pub-dates&gt;&lt;date&gt;8//&lt;/date&gt;&lt;/pub-dates&gt;&lt;/dates&gt;&lt;isbn&gt;0034-4257&lt;/isbn&gt;&lt;urls&gt;&lt;related-urls&gt;&lt;url&gt;http://www.sciencedirect.com/science/article/pii/S0034425715001650&lt;/url&gt;&lt;/related-urls&gt;&lt;/urls&gt;&lt;electronic-resource-num&gt;http://dx.doi.org/10.1016/j.rse.2015.04.023&lt;/electronic-resource-num&gt;&lt;/record&gt;&lt;/Cite&gt;&lt;/EndNote&gt;</w:instrText>
      </w:r>
      <w:r>
        <w:fldChar w:fldCharType="separate"/>
      </w:r>
      <w:bookmarkStart w:id="108" w:name="__Fieldmark__3036_1419489525"/>
      <w:r>
        <w:rPr/>
        <w:t>(Kilpatrick et al., 2015)</w:t>
      </w:r>
      <w:r>
        <w:rPr/>
      </w:r>
      <w:r>
        <w:fldChar w:fldCharType="end"/>
      </w:r>
      <w:hyperlink w:anchor="_ENREF_31">
        <w:bookmarkEnd w:id="108"/>
        <w:r>
          <w:rPr/>
          <w:t>). For VIIRS, a</w:t>
        </w:r>
      </w:hyperlink>
      <w:r>
        <w:rPr>
          <w:vertAlign w:val="subscript"/>
        </w:rPr>
        <w:t>6</w:t>
      </w:r>
      <w:r>
        <w:rPr/>
        <w:t xml:space="preserve"> = 0.</w:t>
      </w:r>
    </w:p>
    <w:p>
      <w:pPr>
        <w:pStyle w:val="Normal"/>
        <w:spacing w:lineRule="auto" w:line="480"/>
        <w:rPr/>
      </w:pPr>
      <w:r>
        <w:rPr/>
        <w:t>Similarly for the night-time retrievals:</w:t>
      </w:r>
    </w:p>
    <w:p>
      <w:pPr>
        <w:pStyle w:val="Normal"/>
        <w:spacing w:lineRule="auto" w:line="480"/>
        <w:jc w:val="right"/>
        <w:rPr/>
      </w:pPr>
      <w:r>
        <w:rPr>
          <w:i/>
        </w:rPr>
        <w:t>SST</w:t>
      </w:r>
      <w:r>
        <w:rPr>
          <w:i/>
          <w:vertAlign w:val="subscript"/>
        </w:rPr>
        <w:t>triple</w:t>
      </w:r>
      <w:r>
        <w:rPr>
          <w:vertAlign w:val="subscript"/>
        </w:rPr>
        <w:t xml:space="preserve"> </w:t>
      </w:r>
      <w:r>
        <w:rPr/>
        <w:t>= a</w:t>
      </w:r>
      <w:r>
        <w:rPr>
          <w:vertAlign w:val="subscript"/>
        </w:rPr>
        <w:t>0</w:t>
      </w:r>
      <w:r>
        <w:rPr/>
        <w:t xml:space="preserve"> +a</w:t>
      </w:r>
      <w:r>
        <w:rPr>
          <w:vertAlign w:val="subscript"/>
        </w:rPr>
        <w:t>1</w:t>
      </w:r>
      <w:r>
        <w:rPr>
          <w:i/>
          <w:iCs/>
        </w:rPr>
        <w:t>T</w:t>
      </w:r>
      <w:r>
        <w:rPr>
          <w:vertAlign w:val="subscript"/>
        </w:rPr>
        <w:t>11</w:t>
      </w:r>
      <w:r>
        <w:rPr/>
        <w:t xml:space="preserve"> +a</w:t>
      </w:r>
      <w:r>
        <w:rPr>
          <w:vertAlign w:val="subscript"/>
        </w:rPr>
        <w:t>2</w:t>
      </w:r>
      <w:r>
        <w:rPr/>
        <w:t>(</w:t>
      </w:r>
      <w:r>
        <w:rPr>
          <w:i/>
          <w:iCs/>
        </w:rPr>
        <w:t>T</w:t>
      </w:r>
      <w:r>
        <w:rPr>
          <w:vertAlign w:val="subscript"/>
        </w:rPr>
        <w:t>3.7</w:t>
      </w:r>
      <w:r>
        <w:rPr/>
        <w:t>-</w:t>
      </w:r>
      <w:r>
        <w:rPr>
          <w:i/>
          <w:iCs/>
        </w:rPr>
        <w:t>T</w:t>
      </w:r>
      <w:r>
        <w:rPr>
          <w:vertAlign w:val="subscript"/>
        </w:rPr>
        <w:t>12</w:t>
      </w:r>
      <w:r>
        <w:rPr/>
        <w:t xml:space="preserve">) </w:t>
      </w:r>
      <w:r>
        <w:rPr>
          <w:i/>
          <w:iCs/>
        </w:rPr>
        <w:t>T</w:t>
      </w:r>
      <w:r>
        <w:rPr>
          <w:vertAlign w:val="subscript"/>
        </w:rPr>
        <w:t>sfc</w:t>
      </w:r>
      <w:r>
        <w:rPr/>
        <w:t xml:space="preserve"> +  a</w:t>
      </w:r>
      <w:r>
        <w:rPr>
          <w:vertAlign w:val="subscript"/>
        </w:rPr>
        <w:t>3</w:t>
      </w:r>
      <w:r>
        <w:rPr/>
        <w:t>(sec(</w:t>
      </w:r>
      <w:r>
        <w:rPr>
          <w:i/>
          <w:iCs/>
        </w:rPr>
        <w:t>θ</w:t>
      </w:r>
      <w:r>
        <w:rPr/>
        <w:t>)-1)  + a</w:t>
      </w:r>
      <w:r>
        <w:rPr>
          <w:vertAlign w:val="subscript"/>
        </w:rPr>
        <w:t>4</w:t>
      </w:r>
      <w:r>
        <w:rPr/>
        <w:t>(</w:t>
      </w:r>
      <w:r>
        <w:rPr>
          <w:i/>
          <w:iCs/>
        </w:rPr>
        <w:t>θ</w:t>
      </w:r>
      <w:r>
        <w:rPr/>
        <w:t>) +a</w:t>
      </w:r>
      <w:r>
        <w:rPr>
          <w:vertAlign w:val="subscript"/>
        </w:rPr>
        <w:t>5</w:t>
      </w:r>
      <w:r>
        <w:rPr/>
        <w:t>(</w:t>
      </w:r>
      <w:r>
        <w:rPr>
          <w:i/>
          <w:iCs/>
        </w:rPr>
        <w:t>θ</w:t>
      </w:r>
      <w:r>
        <w:rPr>
          <w:vertAlign w:val="superscript"/>
        </w:rPr>
        <w:t>2</w:t>
      </w:r>
      <w:r>
        <w:rPr/>
        <w:t>)                   (5)</w:t>
      </w:r>
    </w:p>
    <w:p>
      <w:pPr>
        <w:pStyle w:val="Normal"/>
        <w:spacing w:lineRule="auto" w:line="480"/>
        <w:rPr/>
      </w:pPr>
      <w:r>
        <w:rPr/>
        <w:t xml:space="preserve">Equations 4 and 5 together form the VIIRS R2016.0 atmospheric correction algorithm code base and equations 2 and 4 are the MODIS R2010.0 algorithms, all of which use latitude based coefficients. </w:t>
      </w:r>
    </w:p>
    <w:p>
      <w:pPr>
        <w:pStyle w:val="Normal"/>
        <w:spacing w:lineRule="auto" w:line="480"/>
        <w:rPr/>
      </w:pPr>
      <w:del w:id="150" w:author="Guillermo" w:date="2017-07-10T14:57:00Z">
        <w:r>
          <w:rPr/>
          <w:delText xml:space="preserve"> </w:delText>
        </w:r>
      </w:del>
      <w:r>
        <w:rPr/>
        <w:t xml:space="preserve">The coefficients for all </w:t>
      </w:r>
      <w:del w:id="151" w:author="Guillermo" w:date="2017-07-10T14:58:00Z">
        <w:r>
          <w:rPr/>
          <w:delText xml:space="preserve">of the </w:delText>
        </w:r>
      </w:del>
      <w:r>
        <w:rPr/>
        <w:t xml:space="preserve">algorithms have been derived through regression analyses of the toa brightness temperatures in the relevant VIIRS bands in conditions that have been identified as cloud-free, with coincident and contemporaneous in situ measurements from drifting and moored buoys and ancillary variables </w:t>
      </w:r>
      <w:r>
        <w:rPr>
          <w:i/>
        </w:rPr>
        <w:t>θ</w:t>
      </w:r>
      <w:r>
        <w:rPr/>
        <w:t xml:space="preserve"> and T</w:t>
      </w:r>
      <w:r>
        <w:rPr>
          <w:vertAlign w:val="subscript"/>
        </w:rPr>
        <w:t>sfc</w:t>
      </w:r>
      <w:r>
        <w:rPr/>
        <w:t>. The criterion for coincidence is within 10km, and for contemporaneity is within 30 minutes (</w:t>
      </w:r>
      <w:r>
        <w:fldChar w:fldCharType="begin"/>
      </w:r>
      <w:r>
        <w:instrText>ADDIN EN.CITE &lt;EndNote&gt;&lt;Cite&gt;&lt;Author&gt;Minnett&lt;/Author&gt;&lt;Year&gt;1991&lt;/Year&gt;&lt;RecNum&gt;383&lt;/RecNum&gt;&lt;DisplayText&gt;(Minnett, 1991)&lt;/DisplayText&gt;&lt;record&gt;&lt;rec-number&gt;383&lt;/rec-number&gt;&lt;foreign-keys&gt;&lt;key app="EN" db-id="5apr590ftef55zea20spppw6srsvdvdazzer" timestamp="1419378184"&gt;383&lt;/key&gt;&lt;key app="ENWeb" db-id=""&gt;0&lt;/key&gt;&lt;/foreign-keys&gt;&lt;ref-type name="Journal Article"&gt;17&lt;/ref-type&gt;&lt;contributors&gt;&lt;authors&gt;&lt;author&gt;Minnett, P.J.&lt;/author&gt;&lt;/authors&gt;&lt;/contributors&gt;&lt;titles&gt;&lt;title&gt;Consequences of sea surface temperature variability on the validation and applications of satellite measurements&lt;/title&gt;&lt;secondary-title&gt;Journal of  Geophysical Research&lt;/secondary-title&gt;&lt;/titles&gt;&lt;periodical&gt;&lt;full-title&gt;Journal of  Geophysical Research&lt;/full-title&gt;&lt;/periodical&gt;&lt;pages&gt;18,475-18,489.&lt;/pages&gt;&lt;volume&gt;96&lt;/volume&gt;&lt;dates&gt;&lt;year&gt;1991&lt;/year&gt;&lt;/dates&gt;&lt;urls&gt;&lt;/urls&gt;&lt;/record&gt;&lt;/Cite&gt;&lt;/EndNote&gt;</w:instrText>
      </w:r>
      <w:r>
        <w:fldChar w:fldCharType="separate"/>
      </w:r>
      <w:bookmarkStart w:id="109" w:name="__Fieldmark__3130_1419489525"/>
      <w:r>
        <w:rPr/>
        <w:t>(Minnett, 1991)</w:t>
      </w:r>
      <w:r>
        <w:rPr/>
      </w:r>
      <w:r>
        <w:fldChar w:fldCharType="end"/>
      </w:r>
      <w:hyperlink w:anchor="_ENREF_40">
        <w:bookmarkEnd w:id="109"/>
        <w:r>
          <w:rPr/>
          <w:t xml:space="preserve">). </w:t>
        </w:r>
      </w:hyperlink>
    </w:p>
    <w:p>
      <w:pPr>
        <w:pStyle w:val="Normal"/>
        <w:spacing w:lineRule="auto" w:line="480"/>
        <w:rPr/>
      </w:pPr>
      <w:r>
        <w:rPr/>
        <w:t xml:space="preserve">The coefficients for the VIIRS R2016.0 algorithms are plotted in </w:t>
      </w:r>
      <w:r>
        <w:rPr/>
        <w:fldChar w:fldCharType="begin"/>
      </w:r>
      <w:r>
        <w:instrText> REF _Ref484856300 \h </w:instrText>
      </w:r>
      <w:r>
        <w:fldChar w:fldCharType="separate"/>
      </w:r>
      <w:r>
        <w:t>Figure 10</w:t>
      </w:r>
      <w:r>
        <w:fldChar w:fldCharType="end"/>
      </w:r>
      <w:r>
        <w:rPr/>
        <w:t xml:space="preserve"> and the a</w:t>
      </w:r>
      <w:r>
        <w:rPr>
          <w:vertAlign w:val="subscript"/>
        </w:rPr>
        <w:t xml:space="preserve">0 </w:t>
      </w:r>
      <w:r>
        <w:rPr/>
        <w:t xml:space="preserve">coefficients shown in </w:t>
      </w:r>
      <w:r>
        <w:rPr/>
        <w:fldChar w:fldCharType="begin"/>
      </w:r>
      <w:r>
        <w:instrText> REF _Ref484856539 \h </w:instrText>
      </w:r>
      <w:r>
        <w:fldChar w:fldCharType="separate"/>
      </w:r>
      <w:r>
        <w:t>Table 2</w:t>
      </w:r>
      <w:r>
        <w:fldChar w:fldCharType="end"/>
      </w:r>
      <w:r>
        <w:rPr/>
        <w:t xml:space="preserve"> and </w:t>
      </w:r>
      <w:r>
        <w:rPr/>
        <w:fldChar w:fldCharType="begin"/>
      </w:r>
      <w:r>
        <w:instrText> REF _Ref484856550 \h </w:instrText>
      </w:r>
      <w:r>
        <w:fldChar w:fldCharType="separate"/>
      </w:r>
      <w:r>
        <w:t>Table 3</w:t>
      </w:r>
      <w:r>
        <w:fldChar w:fldCharType="end"/>
      </w:r>
      <w:r>
        <w:rPr/>
        <w:t xml:space="preserve"> for the 2 band and 3 band algorithms, respectively.</w:t>
      </w:r>
    </w:p>
    <w:p>
      <w:pPr>
        <w:pStyle w:val="Normal"/>
        <w:keepNext/>
        <w:spacing w:lineRule="auto" w:line="480"/>
        <w:jc w:val="right"/>
        <w:rPr/>
      </w:pPr>
      <w:r>
        <w:rPr/>
        <w:drawing>
          <wp:inline distT="0" distB="0" distL="0" distR="6350">
            <wp:extent cx="2965450" cy="3837305"/>
            <wp:effectExtent l="0" t="0" r="0" b="0"/>
            <wp:docPr id="30" name="Picture 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9" descr=""/>
                    <pic:cNvPicPr>
                      <a:picLocks noChangeAspect="1" noChangeArrowheads="1"/>
                    </pic:cNvPicPr>
                  </pic:nvPicPr>
                  <pic:blipFill>
                    <a:blip r:embed="rId13"/>
                    <a:stretch>
                      <a:fillRect/>
                    </a:stretch>
                  </pic:blipFill>
                  <pic:spPr bwMode="auto">
                    <a:xfrm>
                      <a:off x="0" y="0"/>
                      <a:ext cx="2965450" cy="3837305"/>
                    </a:xfrm>
                    <a:prstGeom prst="rect">
                      <a:avLst/>
                    </a:prstGeom>
                  </pic:spPr>
                </pic:pic>
              </a:graphicData>
            </a:graphic>
          </wp:inline>
        </w:drawing>
      </w:r>
      <w:r>
        <w:rPr/>
        <w:drawing>
          <wp:inline distT="0" distB="2540" distL="0" distR="0">
            <wp:extent cx="2971800" cy="3846195"/>
            <wp:effectExtent l="0" t="0" r="0" b="0"/>
            <wp:docPr id="31" name="Picture 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27" descr=""/>
                    <pic:cNvPicPr>
                      <a:picLocks noChangeAspect="1" noChangeArrowheads="1"/>
                    </pic:cNvPicPr>
                  </pic:nvPicPr>
                  <pic:blipFill>
                    <a:blip r:embed="rId14"/>
                    <a:stretch>
                      <a:fillRect/>
                    </a:stretch>
                  </pic:blipFill>
                  <pic:spPr bwMode="auto">
                    <a:xfrm>
                      <a:off x="0" y="0"/>
                      <a:ext cx="2971800" cy="3846195"/>
                    </a:xfrm>
                    <a:prstGeom prst="rect">
                      <a:avLst/>
                    </a:prstGeom>
                  </pic:spPr>
                </pic:pic>
              </a:graphicData>
            </a:graphic>
          </wp:inline>
        </w:drawing>
      </w:r>
    </w:p>
    <w:p>
      <w:pPr>
        <w:pStyle w:val="Caption1"/>
        <w:rPr/>
      </w:pPr>
      <w:bookmarkStart w:id="110" w:name="_Ref484856300"/>
      <w:r>
        <w:rPr/>
        <w:t xml:space="preserve">Figure </w:t>
      </w:r>
      <w:r>
        <w:rPr/>
        <w:fldChar w:fldCharType="begin"/>
      </w:r>
      <w:r>
        <w:instrText> SEQ Figure \* ARABIC </w:instrText>
      </w:r>
      <w:r>
        <w:fldChar w:fldCharType="separate"/>
      </w:r>
      <w:r>
        <w:t>10</w:t>
      </w:r>
      <w:r>
        <w:fldChar w:fldCharType="end"/>
      </w:r>
      <w:bookmarkEnd w:id="110"/>
      <w:r>
        <w:rPr/>
        <w:t>. Time series of coefficients for the R2016.0 atmospheric correction algorithms for 2-band formulation, Equation 4 (left), and 3-band formulation, Equation 5 (right). The panels show the values of the coefficients by color, key at right, for the twelve months of the year given on the x-axes. The panels are arranged by latitude zones starting 40-90</w:t>
      </w:r>
      <w:r>
        <w:rPr>
          <w:vertAlign w:val="superscript"/>
        </w:rPr>
        <w:t>o</w:t>
      </w:r>
      <w:r>
        <w:rPr/>
        <w:t>N at the top. The values of the a</w:t>
      </w:r>
      <w:r>
        <w:rPr>
          <w:vertAlign w:val="subscript"/>
        </w:rPr>
        <w:t>0</w:t>
      </w:r>
      <w:r>
        <w:rPr/>
        <w:t xml:space="preserve"> coefficients are given in Tables 2 and 3.</w:t>
      </w:r>
    </w:p>
    <w:p>
      <w:pPr>
        <w:pStyle w:val="Normal"/>
        <w:spacing w:lineRule="auto" w:line="480"/>
        <w:rPr/>
      </w:pPr>
      <w:r>
        <w:rPr/>
      </w:r>
    </w:p>
    <w:p>
      <w:pPr>
        <w:pStyle w:val="Normal"/>
        <w:spacing w:lineRule="auto" w:line="480"/>
        <w:rPr/>
      </w:pPr>
      <w:r>
        <w:rPr/>
      </w:r>
    </w:p>
    <w:p>
      <w:pPr>
        <w:pStyle w:val="Normal"/>
        <w:spacing w:lineRule="auto" w:line="480"/>
        <w:rPr/>
      </w:pPr>
      <w:r>
        <w:rPr/>
      </w:r>
    </w:p>
    <w:p>
      <w:pPr>
        <w:pStyle w:val="Caption1"/>
        <w:rPr/>
      </w:pPr>
      <w:bookmarkStart w:id="111" w:name="_Ref484856174"/>
      <w:bookmarkStart w:id="112" w:name="_Ref484856539"/>
      <w:r>
        <w:rPr/>
        <w:t xml:space="preserve">Table </w:t>
      </w:r>
      <w:r>
        <w:rPr/>
        <w:fldChar w:fldCharType="begin"/>
      </w:r>
      <w:r>
        <w:instrText> SEQ Table \* ARABIC </w:instrText>
      </w:r>
      <w:r>
        <w:fldChar w:fldCharType="separate"/>
      </w:r>
      <w:r>
        <w:t>2</w:t>
      </w:r>
      <w:r>
        <w:fldChar w:fldCharType="end"/>
      </w:r>
      <w:bookmarkEnd w:id="112"/>
      <w:r>
        <w:rPr/>
        <w:t>. The a</w:t>
      </w:r>
      <w:r>
        <w:rPr>
          <w:vertAlign w:val="subscript"/>
        </w:rPr>
        <w:t>0</w:t>
      </w:r>
      <w:bookmarkEnd w:id="111"/>
      <w:r>
        <w:rPr/>
        <w:t xml:space="preserve"> coefficients for the 2-band VIIRS atmospheric correction algorithm.</w:t>
      </w:r>
    </w:p>
    <w:tbl>
      <w:tblPr>
        <w:tblW w:w="8958" w:type="dxa"/>
        <w:jc w:val="left"/>
        <w:tblInd w:w="0"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top w:w="0" w:type="dxa"/>
          <w:left w:w="108" w:type="dxa"/>
          <w:bottom w:w="0" w:type="dxa"/>
          <w:right w:w="108" w:type="dxa"/>
        </w:tblCellMar>
        <w:tblLook w:val="04a0" w:noVBand="1" w:noHBand="0" w:lastColumn="0" w:firstColumn="1" w:lastRow="0" w:firstRow="1"/>
      </w:tblPr>
      <w:tblGrid>
        <w:gridCol w:w="959"/>
        <w:gridCol w:w="1296"/>
        <w:gridCol w:w="1296"/>
        <w:gridCol w:w="1536"/>
        <w:gridCol w:w="1350"/>
        <w:gridCol w:w="1260"/>
        <w:gridCol w:w="1260"/>
      </w:tblGrid>
      <w:tr>
        <w:trPr>
          <w:trHeight w:val="300" w:hRule="atLeast"/>
        </w:trPr>
        <w:tc>
          <w:tcPr>
            <w:tcW w:w="95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8" w:type="dxa"/>
            </w:tcMar>
            <w:vAlign w:val="bottom"/>
          </w:tcPr>
          <w:p>
            <w:pPr>
              <w:pStyle w:val="Normal"/>
              <w:widowControl/>
              <w:bidi w:val="0"/>
              <w:spacing w:lineRule="auto" w:line="240" w:before="0" w:after="120"/>
              <w:jc w:val="left"/>
              <w:rPr>
                <w:rFonts w:eastAsia="Times New Roman"/>
                <w:color w:val="000000"/>
              </w:rPr>
            </w:pPr>
            <w:r>
              <w:rPr>
                <w:rFonts w:eastAsia="Times New Roman"/>
                <w:color w:val="000000"/>
              </w:rPr>
              <w:t>Month</w:t>
            </w:r>
          </w:p>
        </w:tc>
        <w:tc>
          <w:tcPr>
            <w:tcW w:w="129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8" w:type="dxa"/>
            </w:tcMar>
            <w:vAlign w:val="bottom"/>
          </w:tcPr>
          <w:p>
            <w:pPr>
              <w:pStyle w:val="Normal"/>
              <w:widowControl/>
              <w:bidi w:val="0"/>
              <w:spacing w:lineRule="auto" w:line="240" w:before="0" w:after="120"/>
              <w:jc w:val="left"/>
              <w:rPr>
                <w:rFonts w:eastAsia="Times New Roman"/>
                <w:color w:val="000000"/>
              </w:rPr>
            </w:pPr>
            <w:r>
              <w:rPr>
                <w:rFonts w:eastAsia="Times New Roman"/>
                <w:color w:val="000000"/>
              </w:rPr>
              <w:t>90 – 40</w:t>
            </w:r>
            <w:r>
              <w:rPr>
                <w:rFonts w:eastAsia="Times New Roman"/>
                <w:color w:val="000000"/>
                <w:vertAlign w:val="superscript"/>
              </w:rPr>
              <w:t>o</w:t>
            </w:r>
            <w:r>
              <w:rPr>
                <w:rFonts w:eastAsia="Times New Roman"/>
                <w:color w:val="000000"/>
              </w:rPr>
              <w:t>S</w:t>
            </w:r>
          </w:p>
        </w:tc>
        <w:tc>
          <w:tcPr>
            <w:tcW w:w="129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8" w:type="dxa"/>
            </w:tcMar>
            <w:vAlign w:val="bottom"/>
          </w:tcPr>
          <w:p>
            <w:pPr>
              <w:pStyle w:val="Normal"/>
              <w:widowControl/>
              <w:bidi w:val="0"/>
              <w:spacing w:lineRule="auto" w:line="240" w:before="0" w:after="120"/>
              <w:jc w:val="left"/>
              <w:rPr>
                <w:rFonts w:eastAsia="Times New Roman"/>
                <w:color w:val="000000"/>
              </w:rPr>
            </w:pPr>
            <w:r>
              <w:rPr>
                <w:rFonts w:eastAsia="Times New Roman"/>
                <w:color w:val="000000"/>
              </w:rPr>
              <w:t>40 – 20</w:t>
            </w:r>
            <w:r>
              <w:rPr>
                <w:rFonts w:eastAsia="Times New Roman"/>
                <w:color w:val="000000"/>
                <w:vertAlign w:val="superscript"/>
              </w:rPr>
              <w:t>o</w:t>
            </w:r>
            <w:r>
              <w:rPr>
                <w:rFonts w:eastAsia="Times New Roman"/>
                <w:color w:val="000000"/>
              </w:rPr>
              <w:t>S</w:t>
            </w:r>
          </w:p>
        </w:tc>
        <w:tc>
          <w:tcPr>
            <w:tcW w:w="153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8" w:type="dxa"/>
            </w:tcMar>
            <w:vAlign w:val="bottom"/>
          </w:tcPr>
          <w:p>
            <w:pPr>
              <w:pStyle w:val="Normal"/>
              <w:spacing w:before="0" w:after="120"/>
              <w:jc w:val="center"/>
              <w:rPr>
                <w:rFonts w:eastAsia="Times New Roman"/>
                <w:color w:val="000000"/>
              </w:rPr>
            </w:pPr>
            <w:r>
              <w:rPr>
                <w:rFonts w:eastAsia="Times New Roman"/>
                <w:color w:val="000000"/>
              </w:rPr>
              <w:t>20</w:t>
            </w:r>
            <w:r>
              <w:rPr>
                <w:rFonts w:eastAsia="Times New Roman"/>
                <w:color w:val="000000"/>
                <w:vertAlign w:val="superscript"/>
              </w:rPr>
              <w:t>o</w:t>
            </w:r>
            <w:r>
              <w:rPr>
                <w:rFonts w:eastAsia="Times New Roman"/>
                <w:color w:val="000000"/>
              </w:rPr>
              <w:t>S – Eq.</w:t>
            </w:r>
          </w:p>
        </w:tc>
        <w:tc>
          <w:tcPr>
            <w:tcW w:w="135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8" w:type="dxa"/>
            </w:tcMar>
            <w:vAlign w:val="bottom"/>
          </w:tcPr>
          <w:p>
            <w:pPr>
              <w:pStyle w:val="Normal"/>
              <w:widowControl/>
              <w:bidi w:val="0"/>
              <w:spacing w:lineRule="auto" w:line="240" w:before="0" w:after="120"/>
              <w:jc w:val="left"/>
              <w:rPr>
                <w:rFonts w:eastAsia="Times New Roman"/>
                <w:color w:val="000000"/>
              </w:rPr>
            </w:pPr>
            <w:r>
              <w:rPr>
                <w:rFonts w:eastAsia="Times New Roman"/>
                <w:color w:val="000000"/>
              </w:rPr>
              <w:t>Eq. – 20</w:t>
            </w:r>
            <w:r>
              <w:rPr>
                <w:rFonts w:eastAsia="Times New Roman"/>
                <w:color w:val="000000"/>
                <w:vertAlign w:val="superscript"/>
              </w:rPr>
              <w:t>o</w:t>
            </w:r>
            <w:r>
              <w:rPr>
                <w:rFonts w:eastAsia="Times New Roman"/>
                <w:color w:val="000000"/>
              </w:rPr>
              <w:t>N</w:t>
            </w:r>
          </w:p>
        </w:tc>
        <w:tc>
          <w:tcPr>
            <w:tcW w:w="126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8" w:type="dxa"/>
            </w:tcMar>
            <w:vAlign w:val="bottom"/>
          </w:tcPr>
          <w:p>
            <w:pPr>
              <w:pStyle w:val="Normal"/>
              <w:widowControl/>
              <w:bidi w:val="0"/>
              <w:spacing w:lineRule="auto" w:line="240" w:before="0" w:after="120"/>
              <w:jc w:val="left"/>
              <w:rPr>
                <w:rFonts w:eastAsia="Times New Roman"/>
                <w:color w:val="000000"/>
              </w:rPr>
            </w:pPr>
            <w:r>
              <w:rPr>
                <w:rFonts w:eastAsia="Times New Roman"/>
                <w:color w:val="000000"/>
              </w:rPr>
              <w:t>20 – 40</w:t>
            </w:r>
            <w:r>
              <w:rPr>
                <w:rFonts w:eastAsia="Times New Roman"/>
                <w:color w:val="000000"/>
                <w:vertAlign w:val="superscript"/>
              </w:rPr>
              <w:t>o</w:t>
            </w:r>
            <w:r>
              <w:rPr>
                <w:rFonts w:eastAsia="Times New Roman"/>
                <w:color w:val="000000"/>
              </w:rPr>
              <w:t>N</w:t>
            </w:r>
          </w:p>
        </w:tc>
        <w:tc>
          <w:tcPr>
            <w:tcW w:w="126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8" w:type="dxa"/>
            </w:tcMar>
            <w:vAlign w:val="bottom"/>
          </w:tcPr>
          <w:p>
            <w:pPr>
              <w:pStyle w:val="Normal"/>
              <w:widowControl/>
              <w:bidi w:val="0"/>
              <w:spacing w:lineRule="auto" w:line="240" w:before="0" w:after="120"/>
              <w:jc w:val="left"/>
              <w:rPr>
                <w:rFonts w:eastAsia="Times New Roman"/>
                <w:color w:val="000000"/>
              </w:rPr>
            </w:pPr>
            <w:r>
              <w:rPr>
                <w:rFonts w:eastAsia="Times New Roman"/>
                <w:color w:val="000000"/>
              </w:rPr>
              <w:t>40 – 90</w:t>
            </w:r>
            <w:r>
              <w:rPr>
                <w:rFonts w:eastAsia="Times New Roman"/>
                <w:color w:val="000000"/>
                <w:vertAlign w:val="superscript"/>
              </w:rPr>
              <w:t>o</w:t>
            </w:r>
            <w:r>
              <w:rPr>
                <w:rFonts w:eastAsia="Times New Roman"/>
                <w:color w:val="000000"/>
              </w:rPr>
              <w:t>N</w:t>
            </w:r>
          </w:p>
        </w:tc>
      </w:tr>
      <w:tr>
        <w:trPr>
          <w:trHeight w:val="341" w:hRule="atLeast"/>
        </w:trPr>
        <w:tc>
          <w:tcPr>
            <w:tcW w:w="95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8" w:type="dxa"/>
            </w:tcMar>
            <w:vAlign w:val="bottom"/>
          </w:tcPr>
          <w:p>
            <w:pPr>
              <w:pStyle w:val="Normal"/>
              <w:widowControl/>
              <w:bidi w:val="0"/>
              <w:spacing w:lineRule="auto" w:line="240" w:before="0" w:after="120"/>
              <w:jc w:val="left"/>
              <w:rPr>
                <w:rFonts w:eastAsia="Times New Roman"/>
                <w:color w:val="000000"/>
              </w:rPr>
            </w:pPr>
            <w:r>
              <w:rPr>
                <w:rFonts w:eastAsia="Times New Roman"/>
                <w:color w:val="000000"/>
              </w:rPr>
              <w:t>Jan</w:t>
            </w:r>
          </w:p>
        </w:tc>
        <w:tc>
          <w:tcPr>
            <w:tcW w:w="129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8" w:type="dxa"/>
            </w:tcMar>
            <w:vAlign w:val="bottom"/>
          </w:tcPr>
          <w:p>
            <w:pPr>
              <w:pStyle w:val="Normal"/>
              <w:widowControl/>
              <w:bidi w:val="0"/>
              <w:spacing w:lineRule="auto" w:line="240" w:before="0" w:after="120"/>
              <w:jc w:val="left"/>
              <w:rPr/>
            </w:pPr>
            <w:r>
              <w:rPr/>
              <w:t>5.215</w:t>
            </w:r>
          </w:p>
        </w:tc>
        <w:tc>
          <w:tcPr>
            <w:tcW w:w="129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8" w:type="dxa"/>
            </w:tcMar>
            <w:vAlign w:val="bottom"/>
          </w:tcPr>
          <w:p>
            <w:pPr>
              <w:pStyle w:val="Normal"/>
              <w:widowControl/>
              <w:bidi w:val="0"/>
              <w:spacing w:lineRule="auto" w:line="240" w:before="0" w:after="120"/>
              <w:jc w:val="left"/>
              <w:rPr/>
            </w:pPr>
            <w:r>
              <w:rPr/>
              <w:t>7.976</w:t>
            </w:r>
          </w:p>
        </w:tc>
        <w:tc>
          <w:tcPr>
            <w:tcW w:w="153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8" w:type="dxa"/>
            </w:tcMar>
            <w:vAlign w:val="bottom"/>
          </w:tcPr>
          <w:p>
            <w:pPr>
              <w:pStyle w:val="Normal"/>
              <w:widowControl/>
              <w:bidi w:val="0"/>
              <w:spacing w:lineRule="auto" w:line="240" w:before="0" w:after="120"/>
              <w:jc w:val="left"/>
              <w:rPr/>
            </w:pPr>
            <w:r>
              <w:rPr/>
              <w:t>40.918</w:t>
            </w:r>
          </w:p>
        </w:tc>
        <w:tc>
          <w:tcPr>
            <w:tcW w:w="135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8" w:type="dxa"/>
            </w:tcMar>
            <w:vAlign w:val="bottom"/>
          </w:tcPr>
          <w:p>
            <w:pPr>
              <w:pStyle w:val="Normal"/>
              <w:widowControl/>
              <w:bidi w:val="0"/>
              <w:spacing w:lineRule="auto" w:line="240" w:before="0" w:after="120"/>
              <w:jc w:val="left"/>
              <w:rPr/>
            </w:pPr>
            <w:r>
              <w:rPr/>
              <w:t>40.648</w:t>
            </w:r>
          </w:p>
        </w:tc>
        <w:tc>
          <w:tcPr>
            <w:tcW w:w="126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8" w:type="dxa"/>
            </w:tcMar>
            <w:vAlign w:val="bottom"/>
          </w:tcPr>
          <w:p>
            <w:pPr>
              <w:pStyle w:val="Normal"/>
              <w:widowControl/>
              <w:bidi w:val="0"/>
              <w:spacing w:lineRule="auto" w:line="240" w:before="0" w:after="120"/>
              <w:jc w:val="left"/>
              <w:rPr/>
            </w:pPr>
            <w:r>
              <w:rPr/>
              <w:t>1.102</w:t>
            </w:r>
          </w:p>
        </w:tc>
        <w:tc>
          <w:tcPr>
            <w:tcW w:w="126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8" w:type="dxa"/>
            </w:tcMar>
            <w:vAlign w:val="bottom"/>
          </w:tcPr>
          <w:p>
            <w:pPr>
              <w:pStyle w:val="Normal"/>
              <w:widowControl/>
              <w:bidi w:val="0"/>
              <w:spacing w:lineRule="auto" w:line="240" w:before="0" w:after="120"/>
              <w:jc w:val="left"/>
              <w:rPr/>
            </w:pPr>
            <w:r>
              <w:rPr/>
              <w:t>21.716</w:t>
            </w:r>
          </w:p>
        </w:tc>
      </w:tr>
      <w:tr>
        <w:trPr>
          <w:trHeight w:val="300" w:hRule="atLeast"/>
        </w:trPr>
        <w:tc>
          <w:tcPr>
            <w:tcW w:w="95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8" w:type="dxa"/>
            </w:tcMar>
            <w:vAlign w:val="bottom"/>
          </w:tcPr>
          <w:p>
            <w:pPr>
              <w:pStyle w:val="Normal"/>
              <w:widowControl/>
              <w:bidi w:val="0"/>
              <w:spacing w:lineRule="auto" w:line="240" w:before="0" w:after="120"/>
              <w:jc w:val="left"/>
              <w:rPr>
                <w:rFonts w:eastAsia="Times New Roman"/>
                <w:color w:val="000000"/>
              </w:rPr>
            </w:pPr>
            <w:r>
              <w:rPr>
                <w:rFonts w:eastAsia="Times New Roman"/>
                <w:color w:val="000000"/>
              </w:rPr>
              <w:t>Feb</w:t>
            </w:r>
          </w:p>
        </w:tc>
        <w:tc>
          <w:tcPr>
            <w:tcW w:w="129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8" w:type="dxa"/>
            </w:tcMar>
            <w:vAlign w:val="bottom"/>
          </w:tcPr>
          <w:p>
            <w:pPr>
              <w:pStyle w:val="Normal"/>
              <w:widowControl/>
              <w:bidi w:val="0"/>
              <w:spacing w:lineRule="auto" w:line="240" w:before="0" w:after="120"/>
              <w:jc w:val="left"/>
              <w:rPr/>
            </w:pPr>
            <w:r>
              <w:rPr/>
              <w:t>5.088</w:t>
            </w:r>
          </w:p>
        </w:tc>
        <w:tc>
          <w:tcPr>
            <w:tcW w:w="129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8" w:type="dxa"/>
            </w:tcMar>
            <w:vAlign w:val="bottom"/>
          </w:tcPr>
          <w:p>
            <w:pPr>
              <w:pStyle w:val="Normal"/>
              <w:widowControl/>
              <w:bidi w:val="0"/>
              <w:spacing w:lineRule="auto" w:line="240" w:before="0" w:after="120"/>
              <w:jc w:val="left"/>
              <w:rPr/>
            </w:pPr>
            <w:r>
              <w:rPr/>
              <w:t>8.352</w:t>
            </w:r>
          </w:p>
        </w:tc>
        <w:tc>
          <w:tcPr>
            <w:tcW w:w="153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8" w:type="dxa"/>
            </w:tcMar>
            <w:vAlign w:val="bottom"/>
          </w:tcPr>
          <w:p>
            <w:pPr>
              <w:pStyle w:val="Normal"/>
              <w:widowControl/>
              <w:bidi w:val="0"/>
              <w:spacing w:lineRule="auto" w:line="240" w:before="0" w:after="120"/>
              <w:jc w:val="left"/>
              <w:rPr/>
            </w:pPr>
            <w:r>
              <w:rPr/>
              <w:t>44.934</w:t>
            </w:r>
          </w:p>
        </w:tc>
        <w:tc>
          <w:tcPr>
            <w:tcW w:w="135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8" w:type="dxa"/>
            </w:tcMar>
            <w:vAlign w:val="bottom"/>
          </w:tcPr>
          <w:p>
            <w:pPr>
              <w:pStyle w:val="Normal"/>
              <w:widowControl/>
              <w:bidi w:val="0"/>
              <w:spacing w:lineRule="auto" w:line="240" w:before="0" w:after="120"/>
              <w:jc w:val="left"/>
              <w:rPr/>
            </w:pPr>
            <w:r>
              <w:rPr/>
              <w:t>35.946</w:t>
            </w:r>
          </w:p>
        </w:tc>
        <w:tc>
          <w:tcPr>
            <w:tcW w:w="126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8" w:type="dxa"/>
            </w:tcMar>
            <w:vAlign w:val="bottom"/>
          </w:tcPr>
          <w:p>
            <w:pPr>
              <w:pStyle w:val="Normal"/>
              <w:widowControl/>
              <w:bidi w:val="0"/>
              <w:spacing w:lineRule="auto" w:line="240" w:before="0" w:after="120"/>
              <w:jc w:val="left"/>
              <w:rPr/>
            </w:pPr>
            <w:r>
              <w:rPr/>
              <w:t>0.948</w:t>
            </w:r>
          </w:p>
        </w:tc>
        <w:tc>
          <w:tcPr>
            <w:tcW w:w="126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8" w:type="dxa"/>
            </w:tcMar>
            <w:vAlign w:val="bottom"/>
          </w:tcPr>
          <w:p>
            <w:pPr>
              <w:pStyle w:val="Normal"/>
              <w:widowControl/>
              <w:bidi w:val="0"/>
              <w:spacing w:lineRule="auto" w:line="240" w:before="0" w:after="120"/>
              <w:jc w:val="left"/>
              <w:rPr/>
            </w:pPr>
            <w:r>
              <w:rPr/>
              <w:t>20.928</w:t>
            </w:r>
          </w:p>
        </w:tc>
      </w:tr>
      <w:tr>
        <w:trPr>
          <w:trHeight w:val="300" w:hRule="atLeast"/>
        </w:trPr>
        <w:tc>
          <w:tcPr>
            <w:tcW w:w="95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8" w:type="dxa"/>
            </w:tcMar>
            <w:vAlign w:val="bottom"/>
          </w:tcPr>
          <w:p>
            <w:pPr>
              <w:pStyle w:val="Normal"/>
              <w:widowControl/>
              <w:bidi w:val="0"/>
              <w:spacing w:lineRule="auto" w:line="240" w:before="0" w:after="120"/>
              <w:jc w:val="left"/>
              <w:rPr>
                <w:rFonts w:eastAsia="Times New Roman"/>
                <w:color w:val="000000"/>
              </w:rPr>
            </w:pPr>
            <w:r>
              <w:rPr>
                <w:rFonts w:eastAsia="Times New Roman"/>
                <w:color w:val="000000"/>
              </w:rPr>
              <w:t>Mar</w:t>
            </w:r>
          </w:p>
        </w:tc>
        <w:tc>
          <w:tcPr>
            <w:tcW w:w="129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8" w:type="dxa"/>
            </w:tcMar>
            <w:vAlign w:val="bottom"/>
          </w:tcPr>
          <w:p>
            <w:pPr>
              <w:pStyle w:val="Normal"/>
              <w:widowControl/>
              <w:bidi w:val="0"/>
              <w:spacing w:lineRule="auto" w:line="240" w:before="0" w:after="120"/>
              <w:jc w:val="left"/>
              <w:rPr/>
            </w:pPr>
            <w:r>
              <w:rPr/>
              <w:t>5.000</w:t>
            </w:r>
          </w:p>
        </w:tc>
        <w:tc>
          <w:tcPr>
            <w:tcW w:w="129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8" w:type="dxa"/>
            </w:tcMar>
            <w:vAlign w:val="bottom"/>
          </w:tcPr>
          <w:p>
            <w:pPr>
              <w:pStyle w:val="Normal"/>
              <w:widowControl/>
              <w:bidi w:val="0"/>
              <w:spacing w:lineRule="auto" w:line="240" w:before="0" w:after="120"/>
              <w:jc w:val="left"/>
              <w:rPr/>
            </w:pPr>
            <w:r>
              <w:rPr/>
              <w:t>8.078</w:t>
            </w:r>
          </w:p>
        </w:tc>
        <w:tc>
          <w:tcPr>
            <w:tcW w:w="153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8" w:type="dxa"/>
            </w:tcMar>
            <w:vAlign w:val="bottom"/>
          </w:tcPr>
          <w:p>
            <w:pPr>
              <w:pStyle w:val="Normal"/>
              <w:widowControl/>
              <w:bidi w:val="0"/>
              <w:spacing w:lineRule="auto" w:line="240" w:before="0" w:after="120"/>
              <w:jc w:val="left"/>
              <w:rPr/>
            </w:pPr>
            <w:r>
              <w:rPr/>
              <w:t>47.307</w:t>
            </w:r>
          </w:p>
        </w:tc>
        <w:tc>
          <w:tcPr>
            <w:tcW w:w="135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8" w:type="dxa"/>
            </w:tcMar>
            <w:vAlign w:val="bottom"/>
          </w:tcPr>
          <w:p>
            <w:pPr>
              <w:pStyle w:val="Normal"/>
              <w:widowControl/>
              <w:bidi w:val="0"/>
              <w:spacing w:lineRule="auto" w:line="240" w:before="0" w:after="120"/>
              <w:jc w:val="left"/>
              <w:rPr/>
            </w:pPr>
            <w:r>
              <w:rPr/>
              <w:t>33.316</w:t>
            </w:r>
          </w:p>
        </w:tc>
        <w:tc>
          <w:tcPr>
            <w:tcW w:w="126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8" w:type="dxa"/>
            </w:tcMar>
            <w:vAlign w:val="bottom"/>
          </w:tcPr>
          <w:p>
            <w:pPr>
              <w:pStyle w:val="Normal"/>
              <w:widowControl/>
              <w:bidi w:val="0"/>
              <w:spacing w:lineRule="auto" w:line="240" w:before="0" w:after="120"/>
              <w:jc w:val="left"/>
              <w:rPr/>
            </w:pPr>
            <w:r>
              <w:rPr/>
              <w:t>0.892</w:t>
            </w:r>
          </w:p>
        </w:tc>
        <w:tc>
          <w:tcPr>
            <w:tcW w:w="126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8" w:type="dxa"/>
            </w:tcMar>
            <w:vAlign w:val="bottom"/>
          </w:tcPr>
          <w:p>
            <w:pPr>
              <w:pStyle w:val="Normal"/>
              <w:widowControl/>
              <w:bidi w:val="0"/>
              <w:spacing w:lineRule="auto" w:line="240" w:before="0" w:after="120"/>
              <w:jc w:val="left"/>
              <w:rPr/>
            </w:pPr>
            <w:r>
              <w:rPr/>
              <w:t>18.748</w:t>
            </w:r>
          </w:p>
        </w:tc>
      </w:tr>
      <w:tr>
        <w:trPr>
          <w:trHeight w:val="300" w:hRule="atLeast"/>
        </w:trPr>
        <w:tc>
          <w:tcPr>
            <w:tcW w:w="95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8" w:type="dxa"/>
            </w:tcMar>
            <w:vAlign w:val="bottom"/>
          </w:tcPr>
          <w:p>
            <w:pPr>
              <w:pStyle w:val="Normal"/>
              <w:widowControl/>
              <w:bidi w:val="0"/>
              <w:spacing w:lineRule="auto" w:line="240" w:before="0" w:after="120"/>
              <w:jc w:val="left"/>
              <w:rPr>
                <w:rFonts w:eastAsia="Times New Roman"/>
                <w:color w:val="000000"/>
              </w:rPr>
            </w:pPr>
            <w:r>
              <w:rPr>
                <w:rFonts w:eastAsia="Times New Roman"/>
                <w:color w:val="000000"/>
              </w:rPr>
              <w:t>Apr</w:t>
            </w:r>
          </w:p>
        </w:tc>
        <w:tc>
          <w:tcPr>
            <w:tcW w:w="129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8" w:type="dxa"/>
            </w:tcMar>
            <w:vAlign w:val="bottom"/>
          </w:tcPr>
          <w:p>
            <w:pPr>
              <w:pStyle w:val="Normal"/>
              <w:widowControl/>
              <w:bidi w:val="0"/>
              <w:spacing w:lineRule="auto" w:line="240" w:before="0" w:after="120"/>
              <w:jc w:val="left"/>
              <w:rPr/>
            </w:pPr>
            <w:r>
              <w:rPr/>
              <w:t>5.509</w:t>
            </w:r>
          </w:p>
        </w:tc>
        <w:tc>
          <w:tcPr>
            <w:tcW w:w="129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8" w:type="dxa"/>
            </w:tcMar>
            <w:vAlign w:val="bottom"/>
          </w:tcPr>
          <w:p>
            <w:pPr>
              <w:pStyle w:val="Normal"/>
              <w:widowControl/>
              <w:bidi w:val="0"/>
              <w:spacing w:lineRule="auto" w:line="240" w:before="0" w:after="120"/>
              <w:jc w:val="left"/>
              <w:rPr/>
            </w:pPr>
            <w:r>
              <w:rPr/>
              <w:t>7.758</w:t>
            </w:r>
          </w:p>
        </w:tc>
        <w:tc>
          <w:tcPr>
            <w:tcW w:w="153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8" w:type="dxa"/>
            </w:tcMar>
            <w:vAlign w:val="bottom"/>
          </w:tcPr>
          <w:p>
            <w:pPr>
              <w:pStyle w:val="Normal"/>
              <w:widowControl/>
              <w:bidi w:val="0"/>
              <w:spacing w:lineRule="auto" w:line="240" w:before="0" w:after="120"/>
              <w:jc w:val="left"/>
              <w:rPr/>
            </w:pPr>
            <w:r>
              <w:rPr/>
              <w:t>45.458</w:t>
            </w:r>
          </w:p>
        </w:tc>
        <w:tc>
          <w:tcPr>
            <w:tcW w:w="135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8" w:type="dxa"/>
            </w:tcMar>
            <w:vAlign w:val="bottom"/>
          </w:tcPr>
          <w:p>
            <w:pPr>
              <w:pStyle w:val="Normal"/>
              <w:widowControl/>
              <w:bidi w:val="0"/>
              <w:spacing w:lineRule="auto" w:line="240" w:before="0" w:after="120"/>
              <w:jc w:val="left"/>
              <w:rPr/>
            </w:pPr>
            <w:r>
              <w:rPr/>
              <w:t>32.748</w:t>
            </w:r>
          </w:p>
        </w:tc>
        <w:tc>
          <w:tcPr>
            <w:tcW w:w="126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8" w:type="dxa"/>
            </w:tcMar>
            <w:vAlign w:val="bottom"/>
          </w:tcPr>
          <w:p>
            <w:pPr>
              <w:pStyle w:val="Normal"/>
              <w:widowControl/>
              <w:bidi w:val="0"/>
              <w:spacing w:lineRule="auto" w:line="240" w:before="0" w:after="120"/>
              <w:jc w:val="left"/>
              <w:rPr/>
            </w:pPr>
            <w:r>
              <w:rPr/>
              <w:t>1.031</w:t>
            </w:r>
          </w:p>
        </w:tc>
        <w:tc>
          <w:tcPr>
            <w:tcW w:w="126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8" w:type="dxa"/>
            </w:tcMar>
            <w:vAlign w:val="bottom"/>
          </w:tcPr>
          <w:p>
            <w:pPr>
              <w:pStyle w:val="Normal"/>
              <w:widowControl/>
              <w:bidi w:val="0"/>
              <w:spacing w:lineRule="auto" w:line="240" w:before="0" w:after="120"/>
              <w:jc w:val="left"/>
              <w:rPr/>
            </w:pPr>
            <w:r>
              <w:rPr/>
              <w:t>15.512</w:t>
            </w:r>
          </w:p>
        </w:tc>
      </w:tr>
      <w:tr>
        <w:trPr>
          <w:trHeight w:val="300" w:hRule="atLeast"/>
        </w:trPr>
        <w:tc>
          <w:tcPr>
            <w:tcW w:w="95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8" w:type="dxa"/>
            </w:tcMar>
            <w:vAlign w:val="bottom"/>
          </w:tcPr>
          <w:p>
            <w:pPr>
              <w:pStyle w:val="Normal"/>
              <w:widowControl/>
              <w:bidi w:val="0"/>
              <w:spacing w:lineRule="auto" w:line="240" w:before="0" w:after="120"/>
              <w:jc w:val="left"/>
              <w:rPr>
                <w:rFonts w:eastAsia="Times New Roman"/>
                <w:color w:val="000000"/>
              </w:rPr>
            </w:pPr>
            <w:r>
              <w:rPr>
                <w:rFonts w:eastAsia="Times New Roman"/>
                <w:color w:val="000000"/>
              </w:rPr>
              <w:t>May</w:t>
            </w:r>
          </w:p>
        </w:tc>
        <w:tc>
          <w:tcPr>
            <w:tcW w:w="129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8" w:type="dxa"/>
            </w:tcMar>
            <w:vAlign w:val="bottom"/>
          </w:tcPr>
          <w:p>
            <w:pPr>
              <w:pStyle w:val="Normal"/>
              <w:widowControl/>
              <w:bidi w:val="0"/>
              <w:spacing w:lineRule="auto" w:line="240" w:before="0" w:after="120"/>
              <w:jc w:val="left"/>
              <w:rPr/>
            </w:pPr>
            <w:r>
              <w:rPr/>
              <w:t>5.100</w:t>
            </w:r>
          </w:p>
        </w:tc>
        <w:tc>
          <w:tcPr>
            <w:tcW w:w="129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8" w:type="dxa"/>
            </w:tcMar>
            <w:vAlign w:val="bottom"/>
          </w:tcPr>
          <w:p>
            <w:pPr>
              <w:pStyle w:val="Normal"/>
              <w:widowControl/>
              <w:bidi w:val="0"/>
              <w:spacing w:lineRule="auto" w:line="240" w:before="0" w:after="120"/>
              <w:jc w:val="left"/>
              <w:rPr/>
            </w:pPr>
            <w:r>
              <w:rPr/>
              <w:t>7.350</w:t>
            </w:r>
          </w:p>
        </w:tc>
        <w:tc>
          <w:tcPr>
            <w:tcW w:w="153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8" w:type="dxa"/>
            </w:tcMar>
            <w:vAlign w:val="bottom"/>
          </w:tcPr>
          <w:p>
            <w:pPr>
              <w:pStyle w:val="Normal"/>
              <w:widowControl/>
              <w:bidi w:val="0"/>
              <w:spacing w:lineRule="auto" w:line="240" w:before="0" w:after="120"/>
              <w:jc w:val="left"/>
              <w:rPr/>
            </w:pPr>
            <w:r>
              <w:rPr/>
              <w:t>38.366</w:t>
            </w:r>
          </w:p>
        </w:tc>
        <w:tc>
          <w:tcPr>
            <w:tcW w:w="135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8" w:type="dxa"/>
            </w:tcMar>
            <w:vAlign w:val="bottom"/>
          </w:tcPr>
          <w:p>
            <w:pPr>
              <w:pStyle w:val="Normal"/>
              <w:widowControl/>
              <w:bidi w:val="0"/>
              <w:spacing w:lineRule="auto" w:line="240" w:before="0" w:after="120"/>
              <w:jc w:val="left"/>
              <w:rPr/>
            </w:pPr>
            <w:r>
              <w:rPr/>
              <w:t>35.018</w:t>
            </w:r>
          </w:p>
        </w:tc>
        <w:tc>
          <w:tcPr>
            <w:tcW w:w="126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8" w:type="dxa"/>
            </w:tcMar>
            <w:vAlign w:val="bottom"/>
          </w:tcPr>
          <w:p>
            <w:pPr>
              <w:pStyle w:val="Normal"/>
              <w:widowControl/>
              <w:bidi w:val="0"/>
              <w:spacing w:lineRule="auto" w:line="240" w:before="0" w:after="120"/>
              <w:jc w:val="left"/>
              <w:rPr/>
            </w:pPr>
            <w:r>
              <w:rPr/>
              <w:t>1.283</w:t>
            </w:r>
          </w:p>
        </w:tc>
        <w:tc>
          <w:tcPr>
            <w:tcW w:w="126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8" w:type="dxa"/>
            </w:tcMar>
            <w:vAlign w:val="bottom"/>
          </w:tcPr>
          <w:p>
            <w:pPr>
              <w:pStyle w:val="Normal"/>
              <w:widowControl/>
              <w:bidi w:val="0"/>
              <w:spacing w:lineRule="auto" w:line="240" w:before="0" w:after="120"/>
              <w:jc w:val="left"/>
              <w:rPr/>
            </w:pPr>
            <w:r>
              <w:rPr/>
              <w:t>11.122</w:t>
            </w:r>
          </w:p>
        </w:tc>
      </w:tr>
      <w:tr>
        <w:trPr>
          <w:trHeight w:val="300" w:hRule="atLeast"/>
        </w:trPr>
        <w:tc>
          <w:tcPr>
            <w:tcW w:w="95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8" w:type="dxa"/>
            </w:tcMar>
            <w:vAlign w:val="bottom"/>
          </w:tcPr>
          <w:p>
            <w:pPr>
              <w:pStyle w:val="Normal"/>
              <w:widowControl/>
              <w:bidi w:val="0"/>
              <w:spacing w:lineRule="auto" w:line="240" w:before="0" w:after="120"/>
              <w:jc w:val="left"/>
              <w:rPr>
                <w:rFonts w:eastAsia="Times New Roman"/>
                <w:color w:val="000000"/>
              </w:rPr>
            </w:pPr>
            <w:r>
              <w:rPr>
                <w:rFonts w:eastAsia="Times New Roman"/>
                <w:color w:val="000000"/>
              </w:rPr>
              <w:t>Jun</w:t>
            </w:r>
          </w:p>
        </w:tc>
        <w:tc>
          <w:tcPr>
            <w:tcW w:w="129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8" w:type="dxa"/>
            </w:tcMar>
            <w:vAlign w:val="bottom"/>
          </w:tcPr>
          <w:p>
            <w:pPr>
              <w:pStyle w:val="Normal"/>
              <w:widowControl/>
              <w:bidi w:val="0"/>
              <w:spacing w:lineRule="auto" w:line="240" w:before="0" w:after="120"/>
              <w:jc w:val="left"/>
              <w:rPr/>
            </w:pPr>
            <w:r>
              <w:rPr/>
              <w:t>4.614</w:t>
            </w:r>
          </w:p>
        </w:tc>
        <w:tc>
          <w:tcPr>
            <w:tcW w:w="129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8" w:type="dxa"/>
            </w:tcMar>
            <w:vAlign w:val="bottom"/>
          </w:tcPr>
          <w:p>
            <w:pPr>
              <w:pStyle w:val="Normal"/>
              <w:widowControl/>
              <w:bidi w:val="0"/>
              <w:spacing w:lineRule="auto" w:line="240" w:before="0" w:after="120"/>
              <w:jc w:val="left"/>
              <w:rPr/>
            </w:pPr>
            <w:r>
              <w:rPr/>
              <w:t>6.434</w:t>
            </w:r>
          </w:p>
        </w:tc>
        <w:tc>
          <w:tcPr>
            <w:tcW w:w="153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8" w:type="dxa"/>
            </w:tcMar>
            <w:vAlign w:val="bottom"/>
          </w:tcPr>
          <w:p>
            <w:pPr>
              <w:pStyle w:val="Normal"/>
              <w:widowControl/>
              <w:bidi w:val="0"/>
              <w:spacing w:lineRule="auto" w:line="240" w:before="0" w:after="120"/>
              <w:jc w:val="left"/>
              <w:rPr/>
            </w:pPr>
            <w:r>
              <w:rPr/>
              <w:t>32.399</w:t>
            </w:r>
          </w:p>
        </w:tc>
        <w:tc>
          <w:tcPr>
            <w:tcW w:w="135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8" w:type="dxa"/>
            </w:tcMar>
            <w:vAlign w:val="bottom"/>
          </w:tcPr>
          <w:p>
            <w:pPr>
              <w:pStyle w:val="Normal"/>
              <w:widowControl/>
              <w:bidi w:val="0"/>
              <w:spacing w:lineRule="auto" w:line="240" w:before="0" w:after="120"/>
              <w:jc w:val="left"/>
              <w:rPr/>
            </w:pPr>
            <w:r>
              <w:rPr/>
              <w:t>39.834</w:t>
            </w:r>
          </w:p>
        </w:tc>
        <w:tc>
          <w:tcPr>
            <w:tcW w:w="126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8" w:type="dxa"/>
            </w:tcMar>
            <w:vAlign w:val="bottom"/>
          </w:tcPr>
          <w:p>
            <w:pPr>
              <w:pStyle w:val="Normal"/>
              <w:widowControl/>
              <w:bidi w:val="0"/>
              <w:spacing w:lineRule="auto" w:line="240" w:before="0" w:after="120"/>
              <w:jc w:val="left"/>
              <w:rPr/>
            </w:pPr>
            <w:r>
              <w:rPr/>
              <w:t>3.041</w:t>
            </w:r>
          </w:p>
        </w:tc>
        <w:tc>
          <w:tcPr>
            <w:tcW w:w="126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8" w:type="dxa"/>
            </w:tcMar>
            <w:vAlign w:val="bottom"/>
          </w:tcPr>
          <w:p>
            <w:pPr>
              <w:pStyle w:val="Normal"/>
              <w:widowControl/>
              <w:bidi w:val="0"/>
              <w:spacing w:lineRule="auto" w:line="240" w:before="0" w:after="120"/>
              <w:jc w:val="left"/>
              <w:rPr/>
            </w:pPr>
            <w:r>
              <w:rPr/>
              <w:t>11.430</w:t>
            </w:r>
          </w:p>
        </w:tc>
      </w:tr>
      <w:tr>
        <w:trPr>
          <w:trHeight w:val="300" w:hRule="atLeast"/>
        </w:trPr>
        <w:tc>
          <w:tcPr>
            <w:tcW w:w="95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8" w:type="dxa"/>
            </w:tcMar>
            <w:vAlign w:val="bottom"/>
          </w:tcPr>
          <w:p>
            <w:pPr>
              <w:pStyle w:val="Normal"/>
              <w:widowControl/>
              <w:bidi w:val="0"/>
              <w:spacing w:lineRule="auto" w:line="240" w:before="0" w:after="120"/>
              <w:jc w:val="left"/>
              <w:rPr>
                <w:rFonts w:eastAsia="Times New Roman"/>
                <w:color w:val="000000"/>
              </w:rPr>
            </w:pPr>
            <w:r>
              <w:rPr>
                <w:rFonts w:eastAsia="Times New Roman"/>
                <w:color w:val="000000"/>
              </w:rPr>
              <w:t>Jul</w:t>
            </w:r>
          </w:p>
        </w:tc>
        <w:tc>
          <w:tcPr>
            <w:tcW w:w="129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8" w:type="dxa"/>
            </w:tcMar>
            <w:vAlign w:val="bottom"/>
          </w:tcPr>
          <w:p>
            <w:pPr>
              <w:pStyle w:val="Normal"/>
              <w:widowControl/>
              <w:bidi w:val="0"/>
              <w:spacing w:lineRule="auto" w:line="240" w:before="0" w:after="120"/>
              <w:jc w:val="left"/>
              <w:rPr/>
            </w:pPr>
            <w:r>
              <w:rPr/>
              <w:t>5.367</w:t>
            </w:r>
          </w:p>
        </w:tc>
        <w:tc>
          <w:tcPr>
            <w:tcW w:w="129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8" w:type="dxa"/>
            </w:tcMar>
            <w:vAlign w:val="bottom"/>
          </w:tcPr>
          <w:p>
            <w:pPr>
              <w:pStyle w:val="Normal"/>
              <w:widowControl/>
              <w:bidi w:val="0"/>
              <w:spacing w:lineRule="auto" w:line="240" w:before="0" w:after="120"/>
              <w:jc w:val="left"/>
              <w:rPr/>
            </w:pPr>
            <w:r>
              <w:rPr/>
              <w:t>5.634</w:t>
            </w:r>
          </w:p>
        </w:tc>
        <w:tc>
          <w:tcPr>
            <w:tcW w:w="153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8" w:type="dxa"/>
            </w:tcMar>
            <w:vAlign w:val="bottom"/>
          </w:tcPr>
          <w:p>
            <w:pPr>
              <w:pStyle w:val="Normal"/>
              <w:widowControl/>
              <w:bidi w:val="0"/>
              <w:spacing w:lineRule="auto" w:line="240" w:before="0" w:after="120"/>
              <w:jc w:val="left"/>
              <w:rPr/>
            </w:pPr>
            <w:r>
              <w:rPr/>
              <w:t>28.418</w:t>
            </w:r>
          </w:p>
        </w:tc>
        <w:tc>
          <w:tcPr>
            <w:tcW w:w="135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8" w:type="dxa"/>
            </w:tcMar>
            <w:vAlign w:val="bottom"/>
          </w:tcPr>
          <w:p>
            <w:pPr>
              <w:pStyle w:val="Normal"/>
              <w:widowControl/>
              <w:bidi w:val="0"/>
              <w:spacing w:lineRule="auto" w:line="240" w:before="0" w:after="120"/>
              <w:jc w:val="left"/>
              <w:rPr/>
            </w:pPr>
            <w:r>
              <w:rPr/>
              <w:t>46.500</w:t>
            </w:r>
          </w:p>
        </w:tc>
        <w:tc>
          <w:tcPr>
            <w:tcW w:w="126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8" w:type="dxa"/>
            </w:tcMar>
            <w:vAlign w:val="bottom"/>
          </w:tcPr>
          <w:p>
            <w:pPr>
              <w:pStyle w:val="Normal"/>
              <w:widowControl/>
              <w:bidi w:val="0"/>
              <w:spacing w:lineRule="auto" w:line="240" w:before="0" w:after="120"/>
              <w:jc w:val="left"/>
              <w:rPr/>
            </w:pPr>
            <w:r>
              <w:rPr/>
              <w:t>5.301</w:t>
            </w:r>
          </w:p>
        </w:tc>
        <w:tc>
          <w:tcPr>
            <w:tcW w:w="126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8" w:type="dxa"/>
            </w:tcMar>
            <w:vAlign w:val="bottom"/>
          </w:tcPr>
          <w:p>
            <w:pPr>
              <w:pStyle w:val="Normal"/>
              <w:widowControl/>
              <w:bidi w:val="0"/>
              <w:spacing w:lineRule="auto" w:line="240" w:before="0" w:after="120"/>
              <w:jc w:val="left"/>
              <w:rPr/>
            </w:pPr>
            <w:r>
              <w:rPr/>
              <w:t>13.292</w:t>
            </w:r>
          </w:p>
        </w:tc>
      </w:tr>
      <w:tr>
        <w:trPr>
          <w:trHeight w:val="300" w:hRule="atLeast"/>
        </w:trPr>
        <w:tc>
          <w:tcPr>
            <w:tcW w:w="95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8" w:type="dxa"/>
            </w:tcMar>
            <w:vAlign w:val="bottom"/>
          </w:tcPr>
          <w:p>
            <w:pPr>
              <w:pStyle w:val="Normal"/>
              <w:widowControl/>
              <w:bidi w:val="0"/>
              <w:spacing w:lineRule="auto" w:line="240" w:before="0" w:after="120"/>
              <w:jc w:val="left"/>
              <w:rPr>
                <w:rFonts w:eastAsia="Times New Roman"/>
                <w:color w:val="000000"/>
              </w:rPr>
            </w:pPr>
            <w:r>
              <w:rPr>
                <w:rFonts w:eastAsia="Times New Roman"/>
                <w:color w:val="000000"/>
              </w:rPr>
              <w:t>Aug</w:t>
            </w:r>
          </w:p>
        </w:tc>
        <w:tc>
          <w:tcPr>
            <w:tcW w:w="129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8" w:type="dxa"/>
            </w:tcMar>
            <w:vAlign w:val="bottom"/>
          </w:tcPr>
          <w:p>
            <w:pPr>
              <w:pStyle w:val="Normal"/>
              <w:widowControl/>
              <w:bidi w:val="0"/>
              <w:spacing w:lineRule="auto" w:line="240" w:before="0" w:after="120"/>
              <w:jc w:val="left"/>
              <w:rPr/>
            </w:pPr>
            <w:r>
              <w:rPr/>
              <w:t>6.116</w:t>
            </w:r>
          </w:p>
        </w:tc>
        <w:tc>
          <w:tcPr>
            <w:tcW w:w="129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8" w:type="dxa"/>
            </w:tcMar>
            <w:vAlign w:val="bottom"/>
          </w:tcPr>
          <w:p>
            <w:pPr>
              <w:pStyle w:val="Normal"/>
              <w:widowControl/>
              <w:bidi w:val="0"/>
              <w:spacing w:lineRule="auto" w:line="240" w:before="0" w:after="120"/>
              <w:jc w:val="left"/>
              <w:rPr/>
            </w:pPr>
            <w:r>
              <w:rPr/>
              <w:t>5.850</w:t>
            </w:r>
          </w:p>
        </w:tc>
        <w:tc>
          <w:tcPr>
            <w:tcW w:w="153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8" w:type="dxa"/>
            </w:tcMar>
            <w:vAlign w:val="bottom"/>
          </w:tcPr>
          <w:p>
            <w:pPr>
              <w:pStyle w:val="Normal"/>
              <w:widowControl/>
              <w:bidi w:val="0"/>
              <w:spacing w:lineRule="auto" w:line="240" w:before="0" w:after="120"/>
              <w:jc w:val="left"/>
              <w:rPr/>
            </w:pPr>
            <w:r>
              <w:rPr/>
              <w:t>27.389</w:t>
            </w:r>
          </w:p>
        </w:tc>
        <w:tc>
          <w:tcPr>
            <w:tcW w:w="135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8" w:type="dxa"/>
            </w:tcMar>
            <w:vAlign w:val="bottom"/>
          </w:tcPr>
          <w:p>
            <w:pPr>
              <w:pStyle w:val="Normal"/>
              <w:widowControl/>
              <w:bidi w:val="0"/>
              <w:spacing w:lineRule="auto" w:line="240" w:before="0" w:after="120"/>
              <w:jc w:val="left"/>
              <w:rPr/>
            </w:pPr>
            <w:r>
              <w:rPr/>
              <w:t>53.024</w:t>
            </w:r>
          </w:p>
        </w:tc>
        <w:tc>
          <w:tcPr>
            <w:tcW w:w="126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8" w:type="dxa"/>
            </w:tcMar>
            <w:vAlign w:val="bottom"/>
          </w:tcPr>
          <w:p>
            <w:pPr>
              <w:pStyle w:val="Normal"/>
              <w:widowControl/>
              <w:bidi w:val="0"/>
              <w:spacing w:lineRule="auto" w:line="240" w:before="0" w:after="120"/>
              <w:jc w:val="left"/>
              <w:rPr/>
            </w:pPr>
            <w:r>
              <w:rPr/>
              <w:t>5.472</w:t>
            </w:r>
          </w:p>
        </w:tc>
        <w:tc>
          <w:tcPr>
            <w:tcW w:w="126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8" w:type="dxa"/>
            </w:tcMar>
            <w:vAlign w:val="bottom"/>
          </w:tcPr>
          <w:p>
            <w:pPr>
              <w:pStyle w:val="Normal"/>
              <w:widowControl/>
              <w:bidi w:val="0"/>
              <w:spacing w:lineRule="auto" w:line="240" w:before="0" w:after="120"/>
              <w:jc w:val="left"/>
              <w:rPr/>
            </w:pPr>
            <w:r>
              <w:rPr/>
              <w:t>13.856</w:t>
            </w:r>
          </w:p>
        </w:tc>
      </w:tr>
      <w:tr>
        <w:trPr>
          <w:trHeight w:val="300" w:hRule="atLeast"/>
        </w:trPr>
        <w:tc>
          <w:tcPr>
            <w:tcW w:w="95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8" w:type="dxa"/>
            </w:tcMar>
            <w:vAlign w:val="bottom"/>
          </w:tcPr>
          <w:p>
            <w:pPr>
              <w:pStyle w:val="Normal"/>
              <w:widowControl/>
              <w:bidi w:val="0"/>
              <w:spacing w:lineRule="auto" w:line="240" w:before="0" w:after="120"/>
              <w:jc w:val="left"/>
              <w:rPr>
                <w:rFonts w:eastAsia="Times New Roman"/>
                <w:color w:val="000000"/>
              </w:rPr>
            </w:pPr>
            <w:r>
              <w:rPr>
                <w:rFonts w:eastAsia="Times New Roman"/>
                <w:color w:val="000000"/>
              </w:rPr>
              <w:t>Sep</w:t>
            </w:r>
          </w:p>
        </w:tc>
        <w:tc>
          <w:tcPr>
            <w:tcW w:w="129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8" w:type="dxa"/>
            </w:tcMar>
            <w:vAlign w:val="bottom"/>
          </w:tcPr>
          <w:p>
            <w:pPr>
              <w:pStyle w:val="Normal"/>
              <w:widowControl/>
              <w:bidi w:val="0"/>
              <w:spacing w:lineRule="auto" w:line="240" w:before="0" w:after="120"/>
              <w:jc w:val="left"/>
              <w:rPr/>
            </w:pPr>
            <w:r>
              <w:rPr/>
              <w:t>5.702</w:t>
            </w:r>
          </w:p>
        </w:tc>
        <w:tc>
          <w:tcPr>
            <w:tcW w:w="129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8" w:type="dxa"/>
            </w:tcMar>
            <w:vAlign w:val="bottom"/>
          </w:tcPr>
          <w:p>
            <w:pPr>
              <w:pStyle w:val="Normal"/>
              <w:widowControl/>
              <w:bidi w:val="0"/>
              <w:spacing w:lineRule="auto" w:line="240" w:before="0" w:after="120"/>
              <w:jc w:val="left"/>
              <w:rPr/>
            </w:pPr>
            <w:r>
              <w:rPr/>
              <w:t>6.219</w:t>
            </w:r>
          </w:p>
        </w:tc>
        <w:tc>
          <w:tcPr>
            <w:tcW w:w="153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8" w:type="dxa"/>
            </w:tcMar>
            <w:vAlign w:val="bottom"/>
          </w:tcPr>
          <w:p>
            <w:pPr>
              <w:pStyle w:val="Normal"/>
              <w:widowControl/>
              <w:bidi w:val="0"/>
              <w:spacing w:lineRule="auto" w:line="240" w:before="0" w:after="120"/>
              <w:jc w:val="left"/>
              <w:rPr/>
            </w:pPr>
            <w:r>
              <w:rPr/>
              <w:t>27.721</w:t>
            </w:r>
          </w:p>
        </w:tc>
        <w:tc>
          <w:tcPr>
            <w:tcW w:w="135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8" w:type="dxa"/>
            </w:tcMar>
            <w:vAlign w:val="bottom"/>
          </w:tcPr>
          <w:p>
            <w:pPr>
              <w:pStyle w:val="Normal"/>
              <w:widowControl/>
              <w:bidi w:val="0"/>
              <w:spacing w:lineRule="auto" w:line="240" w:before="0" w:after="120"/>
              <w:jc w:val="left"/>
              <w:rPr/>
            </w:pPr>
            <w:r>
              <w:rPr/>
              <w:t>56.533</w:t>
            </w:r>
          </w:p>
        </w:tc>
        <w:tc>
          <w:tcPr>
            <w:tcW w:w="126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8" w:type="dxa"/>
            </w:tcMar>
            <w:vAlign w:val="bottom"/>
          </w:tcPr>
          <w:p>
            <w:pPr>
              <w:pStyle w:val="Normal"/>
              <w:widowControl/>
              <w:bidi w:val="0"/>
              <w:spacing w:lineRule="auto" w:line="240" w:before="0" w:after="120"/>
              <w:jc w:val="left"/>
              <w:rPr/>
            </w:pPr>
            <w:r>
              <w:rPr/>
              <w:t>2.349</w:t>
            </w:r>
          </w:p>
        </w:tc>
        <w:tc>
          <w:tcPr>
            <w:tcW w:w="126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8" w:type="dxa"/>
            </w:tcMar>
            <w:vAlign w:val="bottom"/>
          </w:tcPr>
          <w:p>
            <w:pPr>
              <w:pStyle w:val="Normal"/>
              <w:widowControl/>
              <w:bidi w:val="0"/>
              <w:spacing w:lineRule="auto" w:line="240" w:before="0" w:after="120"/>
              <w:jc w:val="left"/>
              <w:rPr/>
            </w:pPr>
            <w:r>
              <w:rPr/>
              <w:t>14.316</w:t>
            </w:r>
          </w:p>
        </w:tc>
      </w:tr>
      <w:tr>
        <w:trPr>
          <w:trHeight w:val="300" w:hRule="atLeast"/>
        </w:trPr>
        <w:tc>
          <w:tcPr>
            <w:tcW w:w="95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8" w:type="dxa"/>
            </w:tcMar>
            <w:vAlign w:val="bottom"/>
          </w:tcPr>
          <w:p>
            <w:pPr>
              <w:pStyle w:val="Normal"/>
              <w:widowControl/>
              <w:bidi w:val="0"/>
              <w:spacing w:lineRule="auto" w:line="240" w:before="0" w:after="120"/>
              <w:jc w:val="left"/>
              <w:rPr>
                <w:rFonts w:eastAsia="Times New Roman"/>
                <w:color w:val="000000"/>
              </w:rPr>
            </w:pPr>
            <w:r>
              <w:rPr>
                <w:rFonts w:eastAsia="Times New Roman"/>
                <w:color w:val="000000"/>
              </w:rPr>
              <w:t>Oct</w:t>
            </w:r>
          </w:p>
        </w:tc>
        <w:tc>
          <w:tcPr>
            <w:tcW w:w="129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8" w:type="dxa"/>
            </w:tcMar>
            <w:vAlign w:val="bottom"/>
          </w:tcPr>
          <w:p>
            <w:pPr>
              <w:pStyle w:val="Normal"/>
              <w:widowControl/>
              <w:bidi w:val="0"/>
              <w:spacing w:lineRule="auto" w:line="240" w:before="0" w:after="120"/>
              <w:jc w:val="left"/>
              <w:rPr/>
            </w:pPr>
            <w:r>
              <w:rPr/>
              <w:t>5.107</w:t>
            </w:r>
          </w:p>
        </w:tc>
        <w:tc>
          <w:tcPr>
            <w:tcW w:w="129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8" w:type="dxa"/>
            </w:tcMar>
            <w:vAlign w:val="bottom"/>
          </w:tcPr>
          <w:p>
            <w:pPr>
              <w:pStyle w:val="Normal"/>
              <w:widowControl/>
              <w:bidi w:val="0"/>
              <w:spacing w:lineRule="auto" w:line="240" w:before="0" w:after="120"/>
              <w:jc w:val="left"/>
              <w:rPr/>
            </w:pPr>
            <w:r>
              <w:rPr/>
              <w:t>7.218</w:t>
            </w:r>
          </w:p>
        </w:tc>
        <w:tc>
          <w:tcPr>
            <w:tcW w:w="153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8" w:type="dxa"/>
            </w:tcMar>
            <w:vAlign w:val="bottom"/>
          </w:tcPr>
          <w:p>
            <w:pPr>
              <w:pStyle w:val="Normal"/>
              <w:widowControl/>
              <w:bidi w:val="0"/>
              <w:spacing w:lineRule="auto" w:line="240" w:before="0" w:after="120"/>
              <w:jc w:val="left"/>
              <w:rPr/>
            </w:pPr>
            <w:r>
              <w:rPr/>
              <w:t>28.919</w:t>
            </w:r>
          </w:p>
        </w:tc>
        <w:tc>
          <w:tcPr>
            <w:tcW w:w="135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8" w:type="dxa"/>
            </w:tcMar>
            <w:vAlign w:val="bottom"/>
          </w:tcPr>
          <w:p>
            <w:pPr>
              <w:pStyle w:val="Normal"/>
              <w:widowControl/>
              <w:bidi w:val="0"/>
              <w:spacing w:lineRule="auto" w:line="240" w:before="0" w:after="120"/>
              <w:jc w:val="left"/>
              <w:rPr/>
            </w:pPr>
            <w:r>
              <w:rPr/>
              <w:t>56.466</w:t>
            </w:r>
          </w:p>
        </w:tc>
        <w:tc>
          <w:tcPr>
            <w:tcW w:w="126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8" w:type="dxa"/>
            </w:tcMar>
            <w:vAlign w:val="bottom"/>
          </w:tcPr>
          <w:p>
            <w:pPr>
              <w:pStyle w:val="Normal"/>
              <w:widowControl/>
              <w:bidi w:val="0"/>
              <w:spacing w:lineRule="auto" w:line="240" w:before="0" w:after="120"/>
              <w:jc w:val="left"/>
              <w:rPr/>
            </w:pPr>
            <w:r>
              <w:rPr/>
              <w:t>1.407</w:t>
            </w:r>
          </w:p>
        </w:tc>
        <w:tc>
          <w:tcPr>
            <w:tcW w:w="126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8" w:type="dxa"/>
            </w:tcMar>
            <w:vAlign w:val="bottom"/>
          </w:tcPr>
          <w:p>
            <w:pPr>
              <w:pStyle w:val="Normal"/>
              <w:widowControl/>
              <w:bidi w:val="0"/>
              <w:spacing w:lineRule="auto" w:line="240" w:before="0" w:after="120"/>
              <w:jc w:val="left"/>
              <w:rPr/>
            </w:pPr>
            <w:r>
              <w:rPr/>
              <w:t>15.223</w:t>
            </w:r>
          </w:p>
        </w:tc>
      </w:tr>
      <w:tr>
        <w:trPr>
          <w:trHeight w:val="300" w:hRule="atLeast"/>
        </w:trPr>
        <w:tc>
          <w:tcPr>
            <w:tcW w:w="95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8" w:type="dxa"/>
            </w:tcMar>
            <w:vAlign w:val="bottom"/>
          </w:tcPr>
          <w:p>
            <w:pPr>
              <w:pStyle w:val="Normal"/>
              <w:widowControl/>
              <w:bidi w:val="0"/>
              <w:spacing w:lineRule="auto" w:line="240" w:before="0" w:after="120"/>
              <w:jc w:val="left"/>
              <w:rPr>
                <w:rFonts w:eastAsia="Times New Roman"/>
                <w:color w:val="000000"/>
              </w:rPr>
            </w:pPr>
            <w:r>
              <w:rPr>
                <w:rFonts w:eastAsia="Times New Roman"/>
                <w:color w:val="000000"/>
              </w:rPr>
              <w:t>Nov</w:t>
            </w:r>
          </w:p>
        </w:tc>
        <w:tc>
          <w:tcPr>
            <w:tcW w:w="129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8" w:type="dxa"/>
            </w:tcMar>
            <w:vAlign w:val="bottom"/>
          </w:tcPr>
          <w:p>
            <w:pPr>
              <w:pStyle w:val="Normal"/>
              <w:widowControl/>
              <w:bidi w:val="0"/>
              <w:spacing w:lineRule="auto" w:line="240" w:before="0" w:after="120"/>
              <w:jc w:val="left"/>
              <w:rPr/>
            </w:pPr>
            <w:r>
              <w:rPr/>
              <w:t>5.056</w:t>
            </w:r>
          </w:p>
        </w:tc>
        <w:tc>
          <w:tcPr>
            <w:tcW w:w="129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8" w:type="dxa"/>
            </w:tcMar>
            <w:vAlign w:val="bottom"/>
          </w:tcPr>
          <w:p>
            <w:pPr>
              <w:pStyle w:val="Normal"/>
              <w:widowControl/>
              <w:bidi w:val="0"/>
              <w:spacing w:lineRule="auto" w:line="240" w:before="0" w:after="120"/>
              <w:jc w:val="left"/>
              <w:rPr/>
            </w:pPr>
            <w:r>
              <w:rPr/>
              <w:t>7.714</w:t>
            </w:r>
          </w:p>
        </w:tc>
        <w:tc>
          <w:tcPr>
            <w:tcW w:w="153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8" w:type="dxa"/>
            </w:tcMar>
            <w:vAlign w:val="bottom"/>
          </w:tcPr>
          <w:p>
            <w:pPr>
              <w:pStyle w:val="Normal"/>
              <w:widowControl/>
              <w:bidi w:val="0"/>
              <w:spacing w:lineRule="auto" w:line="240" w:before="0" w:after="120"/>
              <w:jc w:val="left"/>
              <w:rPr/>
            </w:pPr>
            <w:r>
              <w:rPr/>
              <w:t>31.912</w:t>
            </w:r>
          </w:p>
        </w:tc>
        <w:tc>
          <w:tcPr>
            <w:tcW w:w="135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8" w:type="dxa"/>
            </w:tcMar>
            <w:vAlign w:val="bottom"/>
          </w:tcPr>
          <w:p>
            <w:pPr>
              <w:pStyle w:val="Normal"/>
              <w:widowControl/>
              <w:bidi w:val="0"/>
              <w:spacing w:lineRule="auto" w:line="240" w:before="0" w:after="120"/>
              <w:jc w:val="left"/>
              <w:rPr/>
            </w:pPr>
            <w:r>
              <w:rPr/>
              <w:t>51.440</w:t>
            </w:r>
          </w:p>
        </w:tc>
        <w:tc>
          <w:tcPr>
            <w:tcW w:w="126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8" w:type="dxa"/>
            </w:tcMar>
            <w:vAlign w:val="bottom"/>
          </w:tcPr>
          <w:p>
            <w:pPr>
              <w:pStyle w:val="Normal"/>
              <w:widowControl/>
              <w:bidi w:val="0"/>
              <w:spacing w:lineRule="auto" w:line="240" w:before="0" w:after="120"/>
              <w:jc w:val="left"/>
              <w:rPr/>
            </w:pPr>
            <w:r>
              <w:rPr/>
              <w:t>1.528</w:t>
            </w:r>
          </w:p>
        </w:tc>
        <w:tc>
          <w:tcPr>
            <w:tcW w:w="126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8" w:type="dxa"/>
            </w:tcMar>
            <w:vAlign w:val="bottom"/>
          </w:tcPr>
          <w:p>
            <w:pPr>
              <w:pStyle w:val="Normal"/>
              <w:widowControl/>
              <w:bidi w:val="0"/>
              <w:spacing w:lineRule="auto" w:line="240" w:before="0" w:after="120"/>
              <w:jc w:val="left"/>
              <w:rPr/>
            </w:pPr>
            <w:r>
              <w:rPr/>
              <w:t>17.156</w:t>
            </w:r>
          </w:p>
        </w:tc>
      </w:tr>
      <w:tr>
        <w:trPr>
          <w:trHeight w:val="300" w:hRule="atLeast"/>
        </w:trPr>
        <w:tc>
          <w:tcPr>
            <w:tcW w:w="95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8" w:type="dxa"/>
            </w:tcMar>
            <w:vAlign w:val="bottom"/>
          </w:tcPr>
          <w:p>
            <w:pPr>
              <w:pStyle w:val="Normal"/>
              <w:widowControl/>
              <w:bidi w:val="0"/>
              <w:spacing w:lineRule="auto" w:line="240" w:before="0" w:after="120"/>
              <w:jc w:val="left"/>
              <w:rPr>
                <w:rFonts w:eastAsia="Times New Roman"/>
                <w:color w:val="000000"/>
              </w:rPr>
            </w:pPr>
            <w:r>
              <w:rPr>
                <w:rFonts w:eastAsia="Times New Roman"/>
                <w:color w:val="000000"/>
              </w:rPr>
              <w:t>Dec</w:t>
            </w:r>
          </w:p>
        </w:tc>
        <w:tc>
          <w:tcPr>
            <w:tcW w:w="129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8" w:type="dxa"/>
            </w:tcMar>
            <w:vAlign w:val="bottom"/>
          </w:tcPr>
          <w:p>
            <w:pPr>
              <w:pStyle w:val="Normal"/>
              <w:widowControl/>
              <w:bidi w:val="0"/>
              <w:spacing w:lineRule="auto" w:line="240" w:before="0" w:after="120"/>
              <w:jc w:val="left"/>
              <w:rPr/>
            </w:pPr>
            <w:r>
              <w:rPr/>
              <w:t>5.017</w:t>
            </w:r>
          </w:p>
        </w:tc>
        <w:tc>
          <w:tcPr>
            <w:tcW w:w="129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8" w:type="dxa"/>
            </w:tcMar>
            <w:vAlign w:val="bottom"/>
          </w:tcPr>
          <w:p>
            <w:pPr>
              <w:pStyle w:val="Normal"/>
              <w:widowControl/>
              <w:bidi w:val="0"/>
              <w:spacing w:lineRule="auto" w:line="240" w:before="0" w:after="120"/>
              <w:jc w:val="left"/>
              <w:rPr/>
            </w:pPr>
            <w:r>
              <w:rPr/>
              <w:t>7.659</w:t>
            </w:r>
          </w:p>
        </w:tc>
        <w:tc>
          <w:tcPr>
            <w:tcW w:w="153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8" w:type="dxa"/>
            </w:tcMar>
            <w:vAlign w:val="bottom"/>
          </w:tcPr>
          <w:p>
            <w:pPr>
              <w:pStyle w:val="Normal"/>
              <w:widowControl/>
              <w:bidi w:val="0"/>
              <w:spacing w:lineRule="auto" w:line="240" w:before="0" w:after="120"/>
              <w:jc w:val="left"/>
              <w:rPr/>
            </w:pPr>
            <w:r>
              <w:rPr/>
              <w:t>36.237</w:t>
            </w:r>
          </w:p>
        </w:tc>
        <w:tc>
          <w:tcPr>
            <w:tcW w:w="135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8" w:type="dxa"/>
            </w:tcMar>
            <w:vAlign w:val="bottom"/>
          </w:tcPr>
          <w:p>
            <w:pPr>
              <w:pStyle w:val="Normal"/>
              <w:widowControl/>
              <w:bidi w:val="0"/>
              <w:spacing w:lineRule="auto" w:line="240" w:before="0" w:after="120"/>
              <w:jc w:val="left"/>
              <w:rPr/>
            </w:pPr>
            <w:r>
              <w:rPr/>
              <w:t>45.761</w:t>
            </w:r>
          </w:p>
        </w:tc>
        <w:tc>
          <w:tcPr>
            <w:tcW w:w="126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8" w:type="dxa"/>
            </w:tcMar>
            <w:vAlign w:val="bottom"/>
          </w:tcPr>
          <w:p>
            <w:pPr>
              <w:pStyle w:val="Normal"/>
              <w:widowControl/>
              <w:bidi w:val="0"/>
              <w:spacing w:lineRule="auto" w:line="240" w:before="0" w:after="120"/>
              <w:jc w:val="left"/>
              <w:rPr/>
            </w:pPr>
            <w:r>
              <w:rPr/>
              <w:t>1.86</w:t>
            </w:r>
          </w:p>
        </w:tc>
        <w:tc>
          <w:tcPr>
            <w:tcW w:w="126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8" w:type="dxa"/>
            </w:tcMar>
            <w:vAlign w:val="bottom"/>
          </w:tcPr>
          <w:p>
            <w:pPr>
              <w:pStyle w:val="Normal"/>
              <w:widowControl/>
              <w:bidi w:val="0"/>
              <w:spacing w:lineRule="auto" w:line="240" w:before="0" w:after="120"/>
              <w:jc w:val="left"/>
              <w:rPr/>
            </w:pPr>
            <w:r>
              <w:rPr/>
              <w:t>20.226</w:t>
            </w:r>
          </w:p>
        </w:tc>
      </w:tr>
    </w:tbl>
    <w:p>
      <w:pPr>
        <w:pStyle w:val="Normal"/>
        <w:rPr/>
      </w:pPr>
      <w:r>
        <w:rPr/>
      </w:r>
    </w:p>
    <w:p>
      <w:pPr>
        <w:pStyle w:val="Normal"/>
        <w:rPr/>
      </w:pPr>
      <w:r>
        <w:rPr/>
      </w:r>
    </w:p>
    <w:p>
      <w:pPr>
        <w:pStyle w:val="Caption1"/>
        <w:keepNext/>
        <w:rPr/>
      </w:pPr>
      <w:bookmarkStart w:id="113" w:name="_Ref484856550"/>
      <w:r>
        <w:rPr/>
        <w:t xml:space="preserve">Table </w:t>
      </w:r>
      <w:r>
        <w:rPr/>
        <w:fldChar w:fldCharType="begin"/>
      </w:r>
      <w:r>
        <w:instrText> SEQ Table \* ARABIC </w:instrText>
      </w:r>
      <w:r>
        <w:fldChar w:fldCharType="separate"/>
      </w:r>
      <w:r>
        <w:t>3</w:t>
      </w:r>
      <w:r>
        <w:fldChar w:fldCharType="end"/>
      </w:r>
      <w:bookmarkEnd w:id="113"/>
      <w:r>
        <w:rPr/>
        <w:t>. The a</w:t>
      </w:r>
      <w:r>
        <w:rPr>
          <w:vertAlign w:val="subscript"/>
        </w:rPr>
        <w:t>0</w:t>
      </w:r>
      <w:r>
        <w:rPr/>
        <w:t xml:space="preserve"> coefficients for the 3-band VIIRS atmospheric correction algorithm</w:t>
      </w:r>
    </w:p>
    <w:tbl>
      <w:tblPr>
        <w:tblW w:w="8957" w:type="dxa"/>
        <w:jc w:val="left"/>
        <w:tblInd w:w="0"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top w:w="0" w:type="dxa"/>
          <w:left w:w="108" w:type="dxa"/>
          <w:bottom w:w="0" w:type="dxa"/>
          <w:right w:w="108" w:type="dxa"/>
        </w:tblCellMar>
        <w:tblLook w:val="04a0" w:noVBand="1" w:noHBand="0" w:lastColumn="0" w:firstColumn="1" w:lastRow="0" w:firstRow="1"/>
      </w:tblPr>
      <w:tblGrid>
        <w:gridCol w:w="1017"/>
        <w:gridCol w:w="1266"/>
        <w:gridCol w:w="1238"/>
        <w:gridCol w:w="1336"/>
        <w:gridCol w:w="1429"/>
        <w:gridCol w:w="1336"/>
        <w:gridCol w:w="1334"/>
      </w:tblGrid>
      <w:tr>
        <w:trPr>
          <w:trHeight w:val="300" w:hRule="atLeast"/>
        </w:trPr>
        <w:tc>
          <w:tcPr>
            <w:tcW w:w="101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8" w:type="dxa"/>
            </w:tcMar>
            <w:vAlign w:val="bottom"/>
          </w:tcPr>
          <w:p>
            <w:pPr>
              <w:pStyle w:val="Normal"/>
              <w:widowControl/>
              <w:bidi w:val="0"/>
              <w:spacing w:lineRule="auto" w:line="240" w:before="0" w:after="120"/>
              <w:jc w:val="left"/>
              <w:rPr>
                <w:rFonts w:eastAsia="Times New Roman"/>
                <w:color w:val="000000"/>
              </w:rPr>
            </w:pPr>
            <w:r>
              <w:rPr>
                <w:rFonts w:eastAsia="Times New Roman"/>
                <w:color w:val="000000"/>
              </w:rPr>
              <w:t>Month</w:t>
            </w:r>
          </w:p>
        </w:tc>
        <w:tc>
          <w:tcPr>
            <w:tcW w:w="126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8" w:type="dxa"/>
            </w:tcMar>
            <w:vAlign w:val="bottom"/>
          </w:tcPr>
          <w:p>
            <w:pPr>
              <w:pStyle w:val="Normal"/>
              <w:widowControl/>
              <w:bidi w:val="0"/>
              <w:spacing w:lineRule="auto" w:line="240" w:before="0" w:after="120"/>
              <w:jc w:val="left"/>
              <w:rPr>
                <w:rFonts w:eastAsia="Times New Roman"/>
                <w:color w:val="000000"/>
              </w:rPr>
            </w:pPr>
            <w:r>
              <w:rPr>
                <w:rFonts w:eastAsia="Times New Roman"/>
                <w:color w:val="000000"/>
              </w:rPr>
              <w:t>90 – 40</w:t>
            </w:r>
            <w:r>
              <w:rPr>
                <w:rFonts w:eastAsia="Times New Roman"/>
                <w:color w:val="000000"/>
                <w:vertAlign w:val="superscript"/>
              </w:rPr>
              <w:t>o</w:t>
            </w:r>
            <w:r>
              <w:rPr>
                <w:rFonts w:eastAsia="Times New Roman"/>
                <w:color w:val="000000"/>
              </w:rPr>
              <w:t>S</w:t>
            </w:r>
          </w:p>
        </w:tc>
        <w:tc>
          <w:tcPr>
            <w:tcW w:w="123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8" w:type="dxa"/>
            </w:tcMar>
            <w:vAlign w:val="bottom"/>
          </w:tcPr>
          <w:p>
            <w:pPr>
              <w:pStyle w:val="Normal"/>
              <w:widowControl/>
              <w:bidi w:val="0"/>
              <w:spacing w:lineRule="auto" w:line="240" w:before="0" w:after="120"/>
              <w:jc w:val="left"/>
              <w:rPr>
                <w:rFonts w:eastAsia="Times New Roman"/>
                <w:color w:val="000000"/>
              </w:rPr>
            </w:pPr>
            <w:r>
              <w:rPr>
                <w:rFonts w:eastAsia="Times New Roman"/>
                <w:color w:val="000000"/>
              </w:rPr>
              <w:t>40 – 20</w:t>
            </w:r>
            <w:r>
              <w:rPr>
                <w:rFonts w:eastAsia="Times New Roman"/>
                <w:color w:val="000000"/>
                <w:vertAlign w:val="superscript"/>
              </w:rPr>
              <w:t>o</w:t>
            </w:r>
            <w:r>
              <w:rPr>
                <w:rFonts w:eastAsia="Times New Roman"/>
                <w:color w:val="000000"/>
              </w:rPr>
              <w:t>S</w:t>
            </w:r>
          </w:p>
        </w:tc>
        <w:tc>
          <w:tcPr>
            <w:tcW w:w="133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8" w:type="dxa"/>
            </w:tcMar>
            <w:vAlign w:val="bottom"/>
          </w:tcPr>
          <w:p>
            <w:pPr>
              <w:pStyle w:val="Normal"/>
              <w:widowControl/>
              <w:bidi w:val="0"/>
              <w:spacing w:lineRule="auto" w:line="240" w:before="0" w:after="120"/>
              <w:jc w:val="left"/>
              <w:rPr>
                <w:rFonts w:eastAsia="Times New Roman"/>
                <w:color w:val="000000"/>
              </w:rPr>
            </w:pPr>
            <w:r>
              <w:rPr>
                <w:rFonts w:eastAsia="Times New Roman"/>
                <w:color w:val="000000"/>
              </w:rPr>
              <w:t>20</w:t>
            </w:r>
            <w:r>
              <w:rPr>
                <w:rFonts w:eastAsia="Times New Roman"/>
                <w:color w:val="000000"/>
                <w:vertAlign w:val="superscript"/>
              </w:rPr>
              <w:t>o</w:t>
            </w:r>
            <w:r>
              <w:rPr>
                <w:rFonts w:eastAsia="Times New Roman"/>
                <w:color w:val="000000"/>
              </w:rPr>
              <w:t>S – Eq.</w:t>
            </w:r>
          </w:p>
        </w:tc>
        <w:tc>
          <w:tcPr>
            <w:tcW w:w="142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8" w:type="dxa"/>
            </w:tcMar>
            <w:vAlign w:val="bottom"/>
          </w:tcPr>
          <w:p>
            <w:pPr>
              <w:pStyle w:val="Normal"/>
              <w:widowControl/>
              <w:bidi w:val="0"/>
              <w:spacing w:lineRule="auto" w:line="240" w:before="0" w:after="120"/>
              <w:jc w:val="left"/>
              <w:rPr>
                <w:rFonts w:eastAsia="Times New Roman"/>
                <w:color w:val="000000"/>
              </w:rPr>
            </w:pPr>
            <w:r>
              <w:rPr>
                <w:rFonts w:eastAsia="Times New Roman"/>
                <w:color w:val="000000"/>
              </w:rPr>
              <w:t>Eq. – 20</w:t>
            </w:r>
            <w:r>
              <w:rPr>
                <w:rFonts w:eastAsia="Times New Roman"/>
                <w:color w:val="000000"/>
                <w:vertAlign w:val="superscript"/>
              </w:rPr>
              <w:t>o</w:t>
            </w:r>
            <w:r>
              <w:rPr>
                <w:rFonts w:eastAsia="Times New Roman"/>
                <w:color w:val="000000"/>
              </w:rPr>
              <w:t>N</w:t>
            </w:r>
          </w:p>
        </w:tc>
        <w:tc>
          <w:tcPr>
            <w:tcW w:w="133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8" w:type="dxa"/>
            </w:tcMar>
            <w:vAlign w:val="bottom"/>
          </w:tcPr>
          <w:p>
            <w:pPr>
              <w:pStyle w:val="Normal"/>
              <w:widowControl/>
              <w:bidi w:val="0"/>
              <w:spacing w:lineRule="auto" w:line="240" w:before="0" w:after="120"/>
              <w:jc w:val="left"/>
              <w:rPr>
                <w:rFonts w:eastAsia="Times New Roman"/>
                <w:color w:val="000000"/>
              </w:rPr>
            </w:pPr>
            <w:r>
              <w:rPr>
                <w:rFonts w:eastAsia="Times New Roman"/>
                <w:color w:val="000000"/>
              </w:rPr>
              <w:t>20 – 40</w:t>
            </w:r>
            <w:r>
              <w:rPr>
                <w:rFonts w:eastAsia="Times New Roman"/>
                <w:color w:val="000000"/>
                <w:vertAlign w:val="superscript"/>
              </w:rPr>
              <w:t>o</w:t>
            </w:r>
            <w:r>
              <w:rPr>
                <w:rFonts w:eastAsia="Times New Roman"/>
                <w:color w:val="000000"/>
              </w:rPr>
              <w:t>N</w:t>
            </w:r>
          </w:p>
        </w:tc>
        <w:tc>
          <w:tcPr>
            <w:tcW w:w="133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8" w:type="dxa"/>
            </w:tcMar>
            <w:vAlign w:val="bottom"/>
          </w:tcPr>
          <w:p>
            <w:pPr>
              <w:pStyle w:val="Normal"/>
              <w:widowControl/>
              <w:bidi w:val="0"/>
              <w:spacing w:lineRule="auto" w:line="240" w:before="0" w:after="120"/>
              <w:jc w:val="left"/>
              <w:rPr>
                <w:rFonts w:eastAsia="Times New Roman"/>
                <w:color w:val="000000"/>
              </w:rPr>
            </w:pPr>
            <w:r>
              <w:rPr>
                <w:rFonts w:eastAsia="Times New Roman"/>
                <w:color w:val="000000"/>
              </w:rPr>
              <w:t>40 – 90</w:t>
            </w:r>
            <w:r>
              <w:rPr>
                <w:rFonts w:eastAsia="Times New Roman"/>
                <w:color w:val="000000"/>
                <w:vertAlign w:val="superscript"/>
              </w:rPr>
              <w:t>o</w:t>
            </w:r>
            <w:r>
              <w:rPr>
                <w:rFonts w:eastAsia="Times New Roman"/>
                <w:color w:val="000000"/>
              </w:rPr>
              <w:t>N</w:t>
            </w:r>
          </w:p>
        </w:tc>
      </w:tr>
      <w:tr>
        <w:trPr>
          <w:trHeight w:val="300" w:hRule="atLeast"/>
        </w:trPr>
        <w:tc>
          <w:tcPr>
            <w:tcW w:w="101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8" w:type="dxa"/>
            </w:tcMar>
            <w:vAlign w:val="bottom"/>
          </w:tcPr>
          <w:p>
            <w:pPr>
              <w:pStyle w:val="Normal"/>
              <w:widowControl/>
              <w:bidi w:val="0"/>
              <w:spacing w:lineRule="auto" w:line="240" w:before="0" w:after="120"/>
              <w:jc w:val="left"/>
              <w:rPr>
                <w:rFonts w:eastAsia="Times New Roman"/>
                <w:color w:val="000000"/>
              </w:rPr>
            </w:pPr>
            <w:r>
              <w:rPr>
                <w:rFonts w:eastAsia="Times New Roman"/>
                <w:color w:val="000000"/>
              </w:rPr>
              <w:t>Jan</w:t>
            </w:r>
          </w:p>
        </w:tc>
        <w:tc>
          <w:tcPr>
            <w:tcW w:w="126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8" w:type="dxa"/>
            </w:tcMar>
            <w:vAlign w:val="bottom"/>
          </w:tcPr>
          <w:p>
            <w:pPr>
              <w:pStyle w:val="Normal"/>
              <w:spacing w:before="0" w:after="120"/>
              <w:jc w:val="center"/>
              <w:rPr>
                <w:rFonts w:eastAsia="Times New Roman"/>
                <w:color w:val="000000"/>
              </w:rPr>
            </w:pPr>
            <w:r>
              <w:rPr>
                <w:rFonts w:eastAsia="Times New Roman"/>
                <w:color w:val="000000"/>
              </w:rPr>
              <w:t>14.356</w:t>
            </w:r>
          </w:p>
        </w:tc>
        <w:tc>
          <w:tcPr>
            <w:tcW w:w="123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8" w:type="dxa"/>
            </w:tcMar>
            <w:vAlign w:val="bottom"/>
          </w:tcPr>
          <w:p>
            <w:pPr>
              <w:pStyle w:val="Normal"/>
              <w:spacing w:before="0" w:after="120"/>
              <w:jc w:val="center"/>
              <w:rPr>
                <w:rFonts w:eastAsia="Times New Roman"/>
                <w:color w:val="000000"/>
              </w:rPr>
            </w:pPr>
            <w:r>
              <w:rPr>
                <w:rFonts w:eastAsia="Times New Roman"/>
                <w:color w:val="000000"/>
              </w:rPr>
              <w:t>23.294</w:t>
            </w:r>
          </w:p>
        </w:tc>
        <w:tc>
          <w:tcPr>
            <w:tcW w:w="133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8" w:type="dxa"/>
            </w:tcMar>
            <w:vAlign w:val="bottom"/>
          </w:tcPr>
          <w:p>
            <w:pPr>
              <w:pStyle w:val="Normal"/>
              <w:spacing w:before="0" w:after="120"/>
              <w:jc w:val="center"/>
              <w:rPr>
                <w:rFonts w:eastAsia="Times New Roman"/>
                <w:color w:val="000000"/>
              </w:rPr>
            </w:pPr>
            <w:r>
              <w:rPr>
                <w:rFonts w:eastAsia="Times New Roman"/>
                <w:color w:val="000000"/>
              </w:rPr>
              <w:t>35.390</w:t>
            </w:r>
          </w:p>
        </w:tc>
        <w:tc>
          <w:tcPr>
            <w:tcW w:w="142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8" w:type="dxa"/>
            </w:tcMar>
            <w:vAlign w:val="bottom"/>
          </w:tcPr>
          <w:p>
            <w:pPr>
              <w:pStyle w:val="Normal"/>
              <w:spacing w:before="0" w:after="120"/>
              <w:jc w:val="center"/>
              <w:rPr>
                <w:rFonts w:eastAsia="Times New Roman"/>
                <w:color w:val="000000"/>
              </w:rPr>
            </w:pPr>
            <w:r>
              <w:rPr>
                <w:rFonts w:eastAsia="Times New Roman"/>
                <w:color w:val="000000"/>
              </w:rPr>
              <w:t>44.490</w:t>
            </w:r>
          </w:p>
        </w:tc>
        <w:tc>
          <w:tcPr>
            <w:tcW w:w="133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8" w:type="dxa"/>
            </w:tcMar>
            <w:vAlign w:val="bottom"/>
          </w:tcPr>
          <w:p>
            <w:pPr>
              <w:pStyle w:val="Normal"/>
              <w:spacing w:before="0" w:after="120"/>
              <w:jc w:val="center"/>
              <w:rPr>
                <w:rFonts w:eastAsia="Times New Roman"/>
                <w:color w:val="000000"/>
              </w:rPr>
            </w:pPr>
            <w:r>
              <w:rPr>
                <w:rFonts w:eastAsia="Times New Roman"/>
                <w:color w:val="000000"/>
              </w:rPr>
              <w:t>9.207</w:t>
            </w:r>
          </w:p>
        </w:tc>
        <w:tc>
          <w:tcPr>
            <w:tcW w:w="133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8" w:type="dxa"/>
            </w:tcMar>
            <w:vAlign w:val="bottom"/>
          </w:tcPr>
          <w:p>
            <w:pPr>
              <w:pStyle w:val="Normal"/>
              <w:spacing w:before="0" w:after="120"/>
              <w:jc w:val="center"/>
              <w:rPr>
                <w:rFonts w:eastAsia="Times New Roman"/>
                <w:color w:val="000000"/>
              </w:rPr>
            </w:pPr>
            <w:r>
              <w:rPr>
                <w:rFonts w:eastAsia="Times New Roman"/>
                <w:color w:val="000000"/>
              </w:rPr>
              <w:t>30.894</w:t>
            </w:r>
          </w:p>
        </w:tc>
      </w:tr>
      <w:tr>
        <w:trPr>
          <w:trHeight w:val="300" w:hRule="atLeast"/>
        </w:trPr>
        <w:tc>
          <w:tcPr>
            <w:tcW w:w="101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8" w:type="dxa"/>
            </w:tcMar>
            <w:vAlign w:val="bottom"/>
          </w:tcPr>
          <w:p>
            <w:pPr>
              <w:pStyle w:val="Normal"/>
              <w:widowControl/>
              <w:bidi w:val="0"/>
              <w:spacing w:lineRule="auto" w:line="240" w:before="0" w:after="120"/>
              <w:jc w:val="left"/>
              <w:rPr>
                <w:rFonts w:eastAsia="Times New Roman"/>
                <w:color w:val="000000"/>
              </w:rPr>
            </w:pPr>
            <w:r>
              <w:rPr>
                <w:rFonts w:eastAsia="Times New Roman"/>
                <w:color w:val="000000"/>
              </w:rPr>
              <w:t>Feb</w:t>
            </w:r>
          </w:p>
        </w:tc>
        <w:tc>
          <w:tcPr>
            <w:tcW w:w="126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8" w:type="dxa"/>
            </w:tcMar>
            <w:vAlign w:val="bottom"/>
          </w:tcPr>
          <w:p>
            <w:pPr>
              <w:pStyle w:val="Normal"/>
              <w:spacing w:before="0" w:after="120"/>
              <w:jc w:val="center"/>
              <w:rPr>
                <w:rFonts w:eastAsia="Times New Roman"/>
                <w:color w:val="000000"/>
              </w:rPr>
            </w:pPr>
            <w:r>
              <w:rPr>
                <w:rFonts w:eastAsia="Times New Roman"/>
                <w:color w:val="000000"/>
              </w:rPr>
              <w:t>13.608</w:t>
            </w:r>
          </w:p>
        </w:tc>
        <w:tc>
          <w:tcPr>
            <w:tcW w:w="123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8" w:type="dxa"/>
            </w:tcMar>
            <w:vAlign w:val="bottom"/>
          </w:tcPr>
          <w:p>
            <w:pPr>
              <w:pStyle w:val="Normal"/>
              <w:spacing w:before="0" w:after="120"/>
              <w:jc w:val="center"/>
              <w:rPr>
                <w:rFonts w:eastAsia="Times New Roman"/>
                <w:color w:val="000000"/>
              </w:rPr>
            </w:pPr>
            <w:r>
              <w:rPr>
                <w:rFonts w:eastAsia="Times New Roman"/>
                <w:color w:val="000000"/>
              </w:rPr>
              <w:t>24.885</w:t>
            </w:r>
          </w:p>
        </w:tc>
        <w:tc>
          <w:tcPr>
            <w:tcW w:w="133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8" w:type="dxa"/>
            </w:tcMar>
            <w:vAlign w:val="bottom"/>
          </w:tcPr>
          <w:p>
            <w:pPr>
              <w:pStyle w:val="Normal"/>
              <w:spacing w:before="0" w:after="120"/>
              <w:jc w:val="center"/>
              <w:rPr>
                <w:rFonts w:eastAsia="Times New Roman"/>
                <w:color w:val="000000"/>
              </w:rPr>
            </w:pPr>
            <w:r>
              <w:rPr>
                <w:rFonts w:eastAsia="Times New Roman"/>
                <w:color w:val="000000"/>
              </w:rPr>
              <w:t>37.112</w:t>
            </w:r>
          </w:p>
        </w:tc>
        <w:tc>
          <w:tcPr>
            <w:tcW w:w="142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8" w:type="dxa"/>
            </w:tcMar>
            <w:vAlign w:val="bottom"/>
          </w:tcPr>
          <w:p>
            <w:pPr>
              <w:pStyle w:val="Normal"/>
              <w:spacing w:before="0" w:after="120"/>
              <w:jc w:val="center"/>
              <w:rPr>
                <w:rFonts w:eastAsia="Times New Roman"/>
                <w:color w:val="000000"/>
              </w:rPr>
            </w:pPr>
            <w:r>
              <w:rPr>
                <w:rFonts w:eastAsia="Times New Roman"/>
                <w:color w:val="000000"/>
              </w:rPr>
              <w:t>40.436</w:t>
            </w:r>
          </w:p>
        </w:tc>
        <w:tc>
          <w:tcPr>
            <w:tcW w:w="133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8" w:type="dxa"/>
            </w:tcMar>
            <w:vAlign w:val="bottom"/>
          </w:tcPr>
          <w:p>
            <w:pPr>
              <w:pStyle w:val="Normal"/>
              <w:spacing w:before="0" w:after="120"/>
              <w:jc w:val="center"/>
              <w:rPr>
                <w:rFonts w:eastAsia="Times New Roman"/>
                <w:color w:val="000000"/>
              </w:rPr>
            </w:pPr>
            <w:r>
              <w:rPr>
                <w:rFonts w:eastAsia="Times New Roman"/>
                <w:color w:val="000000"/>
              </w:rPr>
              <w:t>10.213</w:t>
            </w:r>
          </w:p>
        </w:tc>
        <w:tc>
          <w:tcPr>
            <w:tcW w:w="133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8" w:type="dxa"/>
            </w:tcMar>
            <w:vAlign w:val="bottom"/>
          </w:tcPr>
          <w:p>
            <w:pPr>
              <w:pStyle w:val="Normal"/>
              <w:spacing w:before="0" w:after="120"/>
              <w:jc w:val="center"/>
              <w:rPr>
                <w:rFonts w:eastAsia="Times New Roman"/>
                <w:color w:val="000000"/>
              </w:rPr>
            </w:pPr>
            <w:r>
              <w:rPr>
                <w:rFonts w:eastAsia="Times New Roman"/>
                <w:color w:val="000000"/>
              </w:rPr>
              <w:t>31.353</w:t>
            </w:r>
          </w:p>
        </w:tc>
      </w:tr>
      <w:tr>
        <w:trPr>
          <w:trHeight w:val="300" w:hRule="atLeast"/>
        </w:trPr>
        <w:tc>
          <w:tcPr>
            <w:tcW w:w="101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8" w:type="dxa"/>
            </w:tcMar>
            <w:vAlign w:val="bottom"/>
          </w:tcPr>
          <w:p>
            <w:pPr>
              <w:pStyle w:val="Normal"/>
              <w:widowControl/>
              <w:bidi w:val="0"/>
              <w:spacing w:lineRule="auto" w:line="240" w:before="0" w:after="120"/>
              <w:jc w:val="left"/>
              <w:rPr>
                <w:rFonts w:eastAsia="Times New Roman"/>
                <w:color w:val="000000"/>
              </w:rPr>
            </w:pPr>
            <w:r>
              <w:rPr>
                <w:rFonts w:eastAsia="Times New Roman"/>
                <w:color w:val="000000"/>
              </w:rPr>
              <w:t>Mar</w:t>
            </w:r>
          </w:p>
        </w:tc>
        <w:tc>
          <w:tcPr>
            <w:tcW w:w="126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8" w:type="dxa"/>
            </w:tcMar>
            <w:vAlign w:val="bottom"/>
          </w:tcPr>
          <w:p>
            <w:pPr>
              <w:pStyle w:val="Normal"/>
              <w:spacing w:before="0" w:after="120"/>
              <w:jc w:val="center"/>
              <w:rPr>
                <w:rFonts w:eastAsia="Times New Roman"/>
                <w:color w:val="000000"/>
              </w:rPr>
            </w:pPr>
            <w:r>
              <w:rPr>
                <w:rFonts w:eastAsia="Times New Roman"/>
                <w:color w:val="000000"/>
              </w:rPr>
              <w:t>13.394</w:t>
            </w:r>
          </w:p>
        </w:tc>
        <w:tc>
          <w:tcPr>
            <w:tcW w:w="123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8" w:type="dxa"/>
            </w:tcMar>
            <w:vAlign w:val="bottom"/>
          </w:tcPr>
          <w:p>
            <w:pPr>
              <w:pStyle w:val="Normal"/>
              <w:spacing w:before="0" w:after="120"/>
              <w:jc w:val="center"/>
              <w:rPr>
                <w:rFonts w:eastAsia="Times New Roman"/>
                <w:color w:val="000000"/>
              </w:rPr>
            </w:pPr>
            <w:r>
              <w:rPr>
                <w:rFonts w:eastAsia="Times New Roman"/>
                <w:color w:val="000000"/>
              </w:rPr>
              <w:t>24.181</w:t>
            </w:r>
          </w:p>
        </w:tc>
        <w:tc>
          <w:tcPr>
            <w:tcW w:w="133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8" w:type="dxa"/>
            </w:tcMar>
            <w:vAlign w:val="bottom"/>
          </w:tcPr>
          <w:p>
            <w:pPr>
              <w:pStyle w:val="Normal"/>
              <w:spacing w:before="0" w:after="120"/>
              <w:jc w:val="center"/>
              <w:rPr>
                <w:rFonts w:eastAsia="Times New Roman"/>
                <w:color w:val="000000"/>
              </w:rPr>
            </w:pPr>
            <w:r>
              <w:rPr>
                <w:rFonts w:eastAsia="Times New Roman"/>
                <w:color w:val="000000"/>
              </w:rPr>
              <w:t>37.886</w:t>
            </w:r>
          </w:p>
        </w:tc>
        <w:tc>
          <w:tcPr>
            <w:tcW w:w="142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8" w:type="dxa"/>
            </w:tcMar>
            <w:vAlign w:val="bottom"/>
          </w:tcPr>
          <w:p>
            <w:pPr>
              <w:pStyle w:val="Normal"/>
              <w:spacing w:before="0" w:after="120"/>
              <w:jc w:val="center"/>
              <w:rPr>
                <w:rFonts w:eastAsia="Times New Roman"/>
                <w:color w:val="000000"/>
              </w:rPr>
            </w:pPr>
            <w:r>
              <w:rPr>
                <w:rFonts w:eastAsia="Times New Roman"/>
                <w:color w:val="000000"/>
              </w:rPr>
              <w:t>38.090</w:t>
            </w:r>
          </w:p>
        </w:tc>
        <w:tc>
          <w:tcPr>
            <w:tcW w:w="133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8" w:type="dxa"/>
            </w:tcMar>
            <w:vAlign w:val="bottom"/>
          </w:tcPr>
          <w:p>
            <w:pPr>
              <w:pStyle w:val="Normal"/>
              <w:spacing w:before="0" w:after="120"/>
              <w:jc w:val="center"/>
              <w:rPr>
                <w:rFonts w:eastAsia="Times New Roman"/>
                <w:color w:val="000000"/>
              </w:rPr>
            </w:pPr>
            <w:r>
              <w:rPr>
                <w:rFonts w:eastAsia="Times New Roman"/>
                <w:color w:val="000000"/>
              </w:rPr>
              <w:t>9.748</w:t>
            </w:r>
          </w:p>
        </w:tc>
        <w:tc>
          <w:tcPr>
            <w:tcW w:w="133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8" w:type="dxa"/>
            </w:tcMar>
            <w:vAlign w:val="bottom"/>
          </w:tcPr>
          <w:p>
            <w:pPr>
              <w:pStyle w:val="Normal"/>
              <w:spacing w:before="0" w:after="120"/>
              <w:jc w:val="center"/>
              <w:rPr>
                <w:rFonts w:eastAsia="Times New Roman"/>
                <w:color w:val="000000"/>
              </w:rPr>
            </w:pPr>
            <w:r>
              <w:rPr>
                <w:rFonts w:eastAsia="Times New Roman"/>
                <w:color w:val="000000"/>
              </w:rPr>
              <w:t>29.994</w:t>
            </w:r>
          </w:p>
        </w:tc>
      </w:tr>
      <w:tr>
        <w:trPr>
          <w:trHeight w:val="300" w:hRule="atLeast"/>
        </w:trPr>
        <w:tc>
          <w:tcPr>
            <w:tcW w:w="101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8" w:type="dxa"/>
            </w:tcMar>
            <w:vAlign w:val="bottom"/>
          </w:tcPr>
          <w:p>
            <w:pPr>
              <w:pStyle w:val="Normal"/>
              <w:widowControl/>
              <w:bidi w:val="0"/>
              <w:spacing w:lineRule="auto" w:line="240" w:before="0" w:after="120"/>
              <w:jc w:val="left"/>
              <w:rPr>
                <w:rFonts w:eastAsia="Times New Roman"/>
                <w:color w:val="000000"/>
              </w:rPr>
            </w:pPr>
            <w:r>
              <w:rPr>
                <w:rFonts w:eastAsia="Times New Roman"/>
                <w:color w:val="000000"/>
              </w:rPr>
              <w:t>Apr</w:t>
            </w:r>
          </w:p>
        </w:tc>
        <w:tc>
          <w:tcPr>
            <w:tcW w:w="126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8" w:type="dxa"/>
            </w:tcMar>
            <w:vAlign w:val="bottom"/>
          </w:tcPr>
          <w:p>
            <w:pPr>
              <w:pStyle w:val="Normal"/>
              <w:spacing w:before="0" w:after="120"/>
              <w:jc w:val="center"/>
              <w:rPr>
                <w:rFonts w:eastAsia="Times New Roman"/>
                <w:color w:val="000000"/>
              </w:rPr>
            </w:pPr>
            <w:r>
              <w:rPr>
                <w:rFonts w:eastAsia="Times New Roman"/>
                <w:color w:val="000000"/>
              </w:rPr>
              <w:t>13.189</w:t>
            </w:r>
          </w:p>
        </w:tc>
        <w:tc>
          <w:tcPr>
            <w:tcW w:w="123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8" w:type="dxa"/>
            </w:tcMar>
            <w:vAlign w:val="bottom"/>
          </w:tcPr>
          <w:p>
            <w:pPr>
              <w:pStyle w:val="Normal"/>
              <w:spacing w:before="0" w:after="120"/>
              <w:jc w:val="center"/>
              <w:rPr>
                <w:rFonts w:eastAsia="Times New Roman"/>
                <w:color w:val="000000"/>
              </w:rPr>
            </w:pPr>
            <w:r>
              <w:rPr>
                <w:rFonts w:eastAsia="Times New Roman"/>
                <w:color w:val="000000"/>
              </w:rPr>
              <w:t>22.827</w:t>
            </w:r>
          </w:p>
        </w:tc>
        <w:tc>
          <w:tcPr>
            <w:tcW w:w="133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8" w:type="dxa"/>
            </w:tcMar>
            <w:vAlign w:val="bottom"/>
          </w:tcPr>
          <w:p>
            <w:pPr>
              <w:pStyle w:val="Normal"/>
              <w:spacing w:before="0" w:after="120"/>
              <w:jc w:val="center"/>
              <w:rPr>
                <w:rFonts w:eastAsia="Times New Roman"/>
                <w:color w:val="000000"/>
              </w:rPr>
            </w:pPr>
            <w:r>
              <w:rPr>
                <w:rFonts w:eastAsia="Times New Roman"/>
                <w:color w:val="000000"/>
              </w:rPr>
              <w:t>36.122</w:t>
            </w:r>
          </w:p>
        </w:tc>
        <w:tc>
          <w:tcPr>
            <w:tcW w:w="142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8" w:type="dxa"/>
            </w:tcMar>
            <w:vAlign w:val="bottom"/>
          </w:tcPr>
          <w:p>
            <w:pPr>
              <w:pStyle w:val="Normal"/>
              <w:spacing w:before="0" w:after="120"/>
              <w:jc w:val="center"/>
              <w:rPr>
                <w:rFonts w:eastAsia="Times New Roman"/>
                <w:color w:val="000000"/>
              </w:rPr>
            </w:pPr>
            <w:r>
              <w:rPr>
                <w:rFonts w:eastAsia="Times New Roman"/>
                <w:color w:val="000000"/>
              </w:rPr>
              <w:t>37.785</w:t>
            </w:r>
          </w:p>
        </w:tc>
        <w:tc>
          <w:tcPr>
            <w:tcW w:w="133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8" w:type="dxa"/>
            </w:tcMar>
            <w:vAlign w:val="bottom"/>
          </w:tcPr>
          <w:p>
            <w:pPr>
              <w:pStyle w:val="Normal"/>
              <w:spacing w:before="0" w:after="120"/>
              <w:jc w:val="center"/>
              <w:rPr>
                <w:rFonts w:eastAsia="Times New Roman"/>
                <w:color w:val="000000"/>
              </w:rPr>
            </w:pPr>
            <w:r>
              <w:rPr>
                <w:rFonts w:eastAsia="Times New Roman"/>
                <w:color w:val="000000"/>
              </w:rPr>
              <w:t>8.770</w:t>
            </w:r>
          </w:p>
        </w:tc>
        <w:tc>
          <w:tcPr>
            <w:tcW w:w="133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8" w:type="dxa"/>
            </w:tcMar>
            <w:vAlign w:val="bottom"/>
          </w:tcPr>
          <w:p>
            <w:pPr>
              <w:pStyle w:val="Normal"/>
              <w:spacing w:before="0" w:after="120"/>
              <w:jc w:val="center"/>
              <w:rPr>
                <w:rFonts w:eastAsia="Times New Roman"/>
                <w:color w:val="000000"/>
              </w:rPr>
            </w:pPr>
            <w:r>
              <w:rPr>
                <w:rFonts w:eastAsia="Times New Roman"/>
                <w:color w:val="000000"/>
              </w:rPr>
              <w:t>27.289</w:t>
            </w:r>
          </w:p>
        </w:tc>
      </w:tr>
      <w:tr>
        <w:trPr>
          <w:trHeight w:val="300" w:hRule="atLeast"/>
        </w:trPr>
        <w:tc>
          <w:tcPr>
            <w:tcW w:w="101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8" w:type="dxa"/>
            </w:tcMar>
            <w:vAlign w:val="bottom"/>
          </w:tcPr>
          <w:p>
            <w:pPr>
              <w:pStyle w:val="Normal"/>
              <w:widowControl/>
              <w:bidi w:val="0"/>
              <w:spacing w:lineRule="auto" w:line="240" w:before="0" w:after="120"/>
              <w:jc w:val="left"/>
              <w:rPr>
                <w:rFonts w:eastAsia="Times New Roman"/>
                <w:color w:val="000000"/>
              </w:rPr>
            </w:pPr>
            <w:r>
              <w:rPr>
                <w:rFonts w:eastAsia="Times New Roman"/>
                <w:color w:val="000000"/>
              </w:rPr>
              <w:t>May</w:t>
            </w:r>
          </w:p>
        </w:tc>
        <w:tc>
          <w:tcPr>
            <w:tcW w:w="126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8" w:type="dxa"/>
            </w:tcMar>
            <w:vAlign w:val="bottom"/>
          </w:tcPr>
          <w:p>
            <w:pPr>
              <w:pStyle w:val="Normal"/>
              <w:spacing w:before="0" w:after="120"/>
              <w:jc w:val="center"/>
              <w:rPr>
                <w:rFonts w:eastAsia="Times New Roman"/>
                <w:color w:val="000000"/>
              </w:rPr>
            </w:pPr>
            <w:r>
              <w:rPr>
                <w:rFonts w:eastAsia="Times New Roman"/>
                <w:color w:val="000000"/>
              </w:rPr>
              <w:t>13.573</w:t>
            </w:r>
          </w:p>
        </w:tc>
        <w:tc>
          <w:tcPr>
            <w:tcW w:w="123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8" w:type="dxa"/>
            </w:tcMar>
            <w:vAlign w:val="bottom"/>
          </w:tcPr>
          <w:p>
            <w:pPr>
              <w:pStyle w:val="Normal"/>
              <w:spacing w:before="0" w:after="120"/>
              <w:jc w:val="center"/>
              <w:rPr>
                <w:rFonts w:eastAsia="Times New Roman"/>
                <w:color w:val="000000"/>
              </w:rPr>
            </w:pPr>
            <w:r>
              <w:rPr>
                <w:rFonts w:eastAsia="Times New Roman"/>
                <w:color w:val="000000"/>
              </w:rPr>
              <w:t>21.467</w:t>
            </w:r>
          </w:p>
        </w:tc>
        <w:tc>
          <w:tcPr>
            <w:tcW w:w="133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8" w:type="dxa"/>
            </w:tcMar>
            <w:vAlign w:val="bottom"/>
          </w:tcPr>
          <w:p>
            <w:pPr>
              <w:pStyle w:val="Normal"/>
              <w:spacing w:before="0" w:after="120"/>
              <w:jc w:val="center"/>
              <w:rPr>
                <w:rFonts w:eastAsia="Times New Roman"/>
                <w:color w:val="000000"/>
              </w:rPr>
            </w:pPr>
            <w:r>
              <w:rPr>
                <w:rFonts w:eastAsia="Times New Roman"/>
                <w:color w:val="000000"/>
              </w:rPr>
              <w:t>32.288</w:t>
            </w:r>
          </w:p>
        </w:tc>
        <w:tc>
          <w:tcPr>
            <w:tcW w:w="142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8" w:type="dxa"/>
            </w:tcMar>
            <w:vAlign w:val="bottom"/>
          </w:tcPr>
          <w:p>
            <w:pPr>
              <w:pStyle w:val="Normal"/>
              <w:spacing w:before="0" w:after="120"/>
              <w:jc w:val="center"/>
              <w:rPr>
                <w:rFonts w:eastAsia="Times New Roman"/>
                <w:color w:val="000000"/>
              </w:rPr>
            </w:pPr>
            <w:r>
              <w:rPr>
                <w:rFonts w:eastAsia="Times New Roman"/>
                <w:color w:val="000000"/>
              </w:rPr>
              <w:t>39.319</w:t>
            </w:r>
          </w:p>
        </w:tc>
        <w:tc>
          <w:tcPr>
            <w:tcW w:w="133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8" w:type="dxa"/>
            </w:tcMar>
            <w:vAlign w:val="bottom"/>
          </w:tcPr>
          <w:p>
            <w:pPr>
              <w:pStyle w:val="Normal"/>
              <w:spacing w:before="0" w:after="120"/>
              <w:jc w:val="center"/>
              <w:rPr>
                <w:rFonts w:eastAsia="Times New Roman"/>
                <w:color w:val="000000"/>
              </w:rPr>
            </w:pPr>
            <w:r>
              <w:rPr>
                <w:rFonts w:eastAsia="Times New Roman"/>
                <w:color w:val="000000"/>
              </w:rPr>
              <w:t>11.079</w:t>
            </w:r>
          </w:p>
        </w:tc>
        <w:tc>
          <w:tcPr>
            <w:tcW w:w="133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8" w:type="dxa"/>
            </w:tcMar>
            <w:vAlign w:val="bottom"/>
          </w:tcPr>
          <w:p>
            <w:pPr>
              <w:pStyle w:val="Normal"/>
              <w:spacing w:before="0" w:after="120"/>
              <w:jc w:val="center"/>
              <w:rPr>
                <w:rFonts w:eastAsia="Times New Roman"/>
                <w:color w:val="000000"/>
              </w:rPr>
            </w:pPr>
            <w:r>
              <w:rPr>
                <w:rFonts w:eastAsia="Times New Roman"/>
                <w:color w:val="000000"/>
              </w:rPr>
              <w:t>16.410</w:t>
            </w:r>
          </w:p>
        </w:tc>
      </w:tr>
      <w:tr>
        <w:trPr>
          <w:trHeight w:val="300" w:hRule="atLeast"/>
        </w:trPr>
        <w:tc>
          <w:tcPr>
            <w:tcW w:w="101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8" w:type="dxa"/>
            </w:tcMar>
            <w:vAlign w:val="bottom"/>
          </w:tcPr>
          <w:p>
            <w:pPr>
              <w:pStyle w:val="Normal"/>
              <w:widowControl/>
              <w:bidi w:val="0"/>
              <w:spacing w:lineRule="auto" w:line="240" w:before="0" w:after="120"/>
              <w:jc w:val="left"/>
              <w:rPr>
                <w:rFonts w:eastAsia="Times New Roman"/>
                <w:color w:val="000000"/>
              </w:rPr>
            </w:pPr>
            <w:r>
              <w:rPr>
                <w:rFonts w:eastAsia="Times New Roman"/>
                <w:color w:val="000000"/>
              </w:rPr>
              <w:t>Jun</w:t>
            </w:r>
          </w:p>
        </w:tc>
        <w:tc>
          <w:tcPr>
            <w:tcW w:w="126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8" w:type="dxa"/>
            </w:tcMar>
            <w:vAlign w:val="bottom"/>
          </w:tcPr>
          <w:p>
            <w:pPr>
              <w:pStyle w:val="Normal"/>
              <w:spacing w:before="0" w:after="120"/>
              <w:jc w:val="center"/>
              <w:rPr>
                <w:rFonts w:eastAsia="Times New Roman"/>
                <w:color w:val="000000"/>
              </w:rPr>
            </w:pPr>
            <w:r>
              <w:rPr>
                <w:rFonts w:eastAsia="Times New Roman"/>
                <w:color w:val="000000"/>
              </w:rPr>
              <w:t>13.652</w:t>
            </w:r>
          </w:p>
        </w:tc>
        <w:tc>
          <w:tcPr>
            <w:tcW w:w="123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8" w:type="dxa"/>
            </w:tcMar>
            <w:vAlign w:val="bottom"/>
          </w:tcPr>
          <w:p>
            <w:pPr>
              <w:pStyle w:val="Normal"/>
              <w:spacing w:before="0" w:after="120"/>
              <w:jc w:val="center"/>
              <w:rPr>
                <w:rFonts w:eastAsia="Times New Roman"/>
                <w:color w:val="000000"/>
              </w:rPr>
            </w:pPr>
            <w:r>
              <w:rPr>
                <w:rFonts w:eastAsia="Times New Roman"/>
                <w:color w:val="000000"/>
              </w:rPr>
              <w:t>21.307</w:t>
            </w:r>
          </w:p>
        </w:tc>
        <w:tc>
          <w:tcPr>
            <w:tcW w:w="133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8" w:type="dxa"/>
            </w:tcMar>
            <w:vAlign w:val="bottom"/>
          </w:tcPr>
          <w:p>
            <w:pPr>
              <w:pStyle w:val="Normal"/>
              <w:spacing w:before="0" w:after="120"/>
              <w:jc w:val="center"/>
              <w:rPr>
                <w:rFonts w:eastAsia="Times New Roman"/>
                <w:color w:val="000000"/>
              </w:rPr>
            </w:pPr>
            <w:r>
              <w:rPr>
                <w:rFonts w:eastAsia="Times New Roman"/>
                <w:color w:val="000000"/>
              </w:rPr>
              <w:t>30.040</w:t>
            </w:r>
          </w:p>
        </w:tc>
        <w:tc>
          <w:tcPr>
            <w:tcW w:w="142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8" w:type="dxa"/>
            </w:tcMar>
            <w:vAlign w:val="bottom"/>
          </w:tcPr>
          <w:p>
            <w:pPr>
              <w:pStyle w:val="Normal"/>
              <w:spacing w:before="0" w:after="120"/>
              <w:jc w:val="center"/>
              <w:rPr>
                <w:rFonts w:eastAsia="Times New Roman"/>
                <w:color w:val="000000"/>
              </w:rPr>
            </w:pPr>
            <w:r>
              <w:rPr>
                <w:rFonts w:eastAsia="Times New Roman"/>
                <w:color w:val="000000"/>
              </w:rPr>
              <w:t>42.807</w:t>
            </w:r>
          </w:p>
        </w:tc>
        <w:tc>
          <w:tcPr>
            <w:tcW w:w="133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8" w:type="dxa"/>
            </w:tcMar>
            <w:vAlign w:val="bottom"/>
          </w:tcPr>
          <w:p>
            <w:pPr>
              <w:pStyle w:val="Normal"/>
              <w:spacing w:before="0" w:after="120"/>
              <w:jc w:val="center"/>
              <w:rPr>
                <w:rFonts w:eastAsia="Times New Roman"/>
                <w:color w:val="000000"/>
              </w:rPr>
            </w:pPr>
            <w:r>
              <w:rPr>
                <w:rFonts w:eastAsia="Times New Roman"/>
                <w:color w:val="000000"/>
              </w:rPr>
              <w:t>18.500</w:t>
            </w:r>
          </w:p>
        </w:tc>
        <w:tc>
          <w:tcPr>
            <w:tcW w:w="133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8" w:type="dxa"/>
            </w:tcMar>
            <w:vAlign w:val="bottom"/>
          </w:tcPr>
          <w:p>
            <w:pPr>
              <w:pStyle w:val="Normal"/>
              <w:spacing w:before="0" w:after="120"/>
              <w:jc w:val="center"/>
              <w:rPr>
                <w:rFonts w:eastAsia="Times New Roman"/>
                <w:color w:val="000000"/>
              </w:rPr>
            </w:pPr>
            <w:r>
              <w:rPr>
                <w:rFonts w:eastAsia="Times New Roman"/>
                <w:color w:val="000000"/>
              </w:rPr>
              <w:t>14.870</w:t>
            </w:r>
          </w:p>
        </w:tc>
      </w:tr>
      <w:tr>
        <w:trPr>
          <w:trHeight w:val="300" w:hRule="atLeast"/>
        </w:trPr>
        <w:tc>
          <w:tcPr>
            <w:tcW w:w="101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8" w:type="dxa"/>
            </w:tcMar>
            <w:vAlign w:val="bottom"/>
          </w:tcPr>
          <w:p>
            <w:pPr>
              <w:pStyle w:val="Normal"/>
              <w:widowControl/>
              <w:bidi w:val="0"/>
              <w:spacing w:lineRule="auto" w:line="240" w:before="0" w:after="120"/>
              <w:jc w:val="left"/>
              <w:rPr>
                <w:rFonts w:eastAsia="Times New Roman"/>
                <w:color w:val="000000"/>
              </w:rPr>
            </w:pPr>
            <w:r>
              <w:rPr>
                <w:rFonts w:eastAsia="Times New Roman"/>
                <w:color w:val="000000"/>
              </w:rPr>
              <w:t>Jul</w:t>
            </w:r>
          </w:p>
        </w:tc>
        <w:tc>
          <w:tcPr>
            <w:tcW w:w="126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8" w:type="dxa"/>
            </w:tcMar>
            <w:vAlign w:val="bottom"/>
          </w:tcPr>
          <w:p>
            <w:pPr>
              <w:pStyle w:val="Normal"/>
              <w:spacing w:before="0" w:after="120"/>
              <w:jc w:val="center"/>
              <w:rPr>
                <w:rFonts w:eastAsia="Times New Roman"/>
                <w:color w:val="000000"/>
              </w:rPr>
            </w:pPr>
            <w:r>
              <w:rPr>
                <w:rFonts w:eastAsia="Times New Roman"/>
                <w:color w:val="000000"/>
              </w:rPr>
              <w:t>14.234</w:t>
            </w:r>
          </w:p>
        </w:tc>
        <w:tc>
          <w:tcPr>
            <w:tcW w:w="123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8" w:type="dxa"/>
            </w:tcMar>
            <w:vAlign w:val="bottom"/>
          </w:tcPr>
          <w:p>
            <w:pPr>
              <w:pStyle w:val="Normal"/>
              <w:spacing w:before="0" w:after="120"/>
              <w:jc w:val="center"/>
              <w:rPr>
                <w:rFonts w:eastAsia="Times New Roman"/>
                <w:color w:val="000000"/>
              </w:rPr>
            </w:pPr>
            <w:r>
              <w:rPr>
                <w:rFonts w:eastAsia="Times New Roman"/>
                <w:color w:val="000000"/>
              </w:rPr>
              <w:t>20.963</w:t>
            </w:r>
          </w:p>
        </w:tc>
        <w:tc>
          <w:tcPr>
            <w:tcW w:w="133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8" w:type="dxa"/>
            </w:tcMar>
            <w:vAlign w:val="bottom"/>
          </w:tcPr>
          <w:p>
            <w:pPr>
              <w:pStyle w:val="Normal"/>
              <w:spacing w:before="0" w:after="120"/>
              <w:jc w:val="center"/>
              <w:rPr>
                <w:rFonts w:eastAsia="Times New Roman"/>
                <w:color w:val="000000"/>
              </w:rPr>
            </w:pPr>
            <w:r>
              <w:rPr>
                <w:rFonts w:eastAsia="Times New Roman"/>
                <w:color w:val="000000"/>
              </w:rPr>
              <w:t>29.473</w:t>
            </w:r>
          </w:p>
        </w:tc>
        <w:tc>
          <w:tcPr>
            <w:tcW w:w="142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8" w:type="dxa"/>
            </w:tcMar>
            <w:vAlign w:val="bottom"/>
          </w:tcPr>
          <w:p>
            <w:pPr>
              <w:pStyle w:val="Normal"/>
              <w:spacing w:before="0" w:after="120"/>
              <w:jc w:val="center"/>
              <w:rPr>
                <w:rFonts w:eastAsia="Times New Roman"/>
                <w:color w:val="000000"/>
              </w:rPr>
            </w:pPr>
            <w:r>
              <w:rPr>
                <w:rFonts w:eastAsia="Times New Roman"/>
                <w:color w:val="000000"/>
              </w:rPr>
              <w:t>46.460</w:t>
            </w:r>
          </w:p>
        </w:tc>
        <w:tc>
          <w:tcPr>
            <w:tcW w:w="133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8" w:type="dxa"/>
            </w:tcMar>
            <w:vAlign w:val="bottom"/>
          </w:tcPr>
          <w:p>
            <w:pPr>
              <w:pStyle w:val="Normal"/>
              <w:spacing w:before="0" w:after="120"/>
              <w:jc w:val="center"/>
              <w:rPr>
                <w:rFonts w:eastAsia="Times New Roman"/>
                <w:color w:val="000000"/>
              </w:rPr>
            </w:pPr>
            <w:r>
              <w:rPr>
                <w:rFonts w:eastAsia="Times New Roman"/>
                <w:color w:val="000000"/>
              </w:rPr>
              <w:t>25.195</w:t>
            </w:r>
          </w:p>
        </w:tc>
        <w:tc>
          <w:tcPr>
            <w:tcW w:w="133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8" w:type="dxa"/>
            </w:tcMar>
            <w:vAlign w:val="bottom"/>
          </w:tcPr>
          <w:p>
            <w:pPr>
              <w:pStyle w:val="Normal"/>
              <w:spacing w:before="0" w:after="120"/>
              <w:jc w:val="center"/>
              <w:rPr>
                <w:rFonts w:eastAsia="Times New Roman"/>
                <w:color w:val="000000"/>
              </w:rPr>
            </w:pPr>
            <w:r>
              <w:rPr>
                <w:rFonts w:eastAsia="Times New Roman"/>
                <w:color w:val="000000"/>
              </w:rPr>
              <w:t>17.815</w:t>
            </w:r>
          </w:p>
        </w:tc>
      </w:tr>
      <w:tr>
        <w:trPr>
          <w:trHeight w:val="300" w:hRule="atLeast"/>
        </w:trPr>
        <w:tc>
          <w:tcPr>
            <w:tcW w:w="101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8" w:type="dxa"/>
            </w:tcMar>
            <w:vAlign w:val="bottom"/>
          </w:tcPr>
          <w:p>
            <w:pPr>
              <w:pStyle w:val="Normal"/>
              <w:widowControl/>
              <w:bidi w:val="0"/>
              <w:spacing w:lineRule="auto" w:line="240" w:before="0" w:after="120"/>
              <w:jc w:val="left"/>
              <w:rPr>
                <w:rFonts w:eastAsia="Times New Roman"/>
                <w:color w:val="000000"/>
              </w:rPr>
            </w:pPr>
            <w:r>
              <w:rPr>
                <w:rFonts w:eastAsia="Times New Roman"/>
                <w:color w:val="000000"/>
              </w:rPr>
              <w:t>Aug</w:t>
            </w:r>
          </w:p>
        </w:tc>
        <w:tc>
          <w:tcPr>
            <w:tcW w:w="126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8" w:type="dxa"/>
            </w:tcMar>
            <w:vAlign w:val="bottom"/>
          </w:tcPr>
          <w:p>
            <w:pPr>
              <w:pStyle w:val="Normal"/>
              <w:spacing w:before="0" w:after="120"/>
              <w:jc w:val="center"/>
              <w:rPr>
                <w:rFonts w:eastAsia="Times New Roman"/>
                <w:color w:val="000000"/>
              </w:rPr>
            </w:pPr>
            <w:r>
              <w:rPr>
                <w:rFonts w:eastAsia="Times New Roman"/>
                <w:color w:val="000000"/>
              </w:rPr>
              <w:t>14.911</w:t>
            </w:r>
          </w:p>
        </w:tc>
        <w:tc>
          <w:tcPr>
            <w:tcW w:w="123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8" w:type="dxa"/>
            </w:tcMar>
            <w:vAlign w:val="bottom"/>
          </w:tcPr>
          <w:p>
            <w:pPr>
              <w:pStyle w:val="Normal"/>
              <w:spacing w:before="0" w:after="120"/>
              <w:jc w:val="center"/>
              <w:rPr>
                <w:rFonts w:eastAsia="Times New Roman"/>
                <w:color w:val="000000"/>
              </w:rPr>
            </w:pPr>
            <w:r>
              <w:rPr>
                <w:rFonts w:eastAsia="Times New Roman"/>
                <w:color w:val="000000"/>
              </w:rPr>
              <w:t>20.761</w:t>
            </w:r>
          </w:p>
        </w:tc>
        <w:tc>
          <w:tcPr>
            <w:tcW w:w="133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8" w:type="dxa"/>
            </w:tcMar>
            <w:vAlign w:val="bottom"/>
          </w:tcPr>
          <w:p>
            <w:pPr>
              <w:pStyle w:val="Normal"/>
              <w:spacing w:before="0" w:after="120"/>
              <w:jc w:val="center"/>
              <w:rPr>
                <w:rFonts w:eastAsia="Times New Roman"/>
                <w:color w:val="000000"/>
              </w:rPr>
            </w:pPr>
            <w:r>
              <w:rPr>
                <w:rFonts w:eastAsia="Times New Roman"/>
                <w:color w:val="000000"/>
              </w:rPr>
              <w:t>29.211</w:t>
            </w:r>
          </w:p>
        </w:tc>
        <w:tc>
          <w:tcPr>
            <w:tcW w:w="142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8" w:type="dxa"/>
            </w:tcMar>
            <w:vAlign w:val="bottom"/>
          </w:tcPr>
          <w:p>
            <w:pPr>
              <w:pStyle w:val="Normal"/>
              <w:spacing w:before="0" w:after="120"/>
              <w:jc w:val="center"/>
              <w:rPr>
                <w:rFonts w:eastAsia="Times New Roman"/>
                <w:color w:val="000000"/>
              </w:rPr>
            </w:pPr>
            <w:r>
              <w:rPr>
                <w:rFonts w:eastAsia="Times New Roman"/>
                <w:color w:val="000000"/>
              </w:rPr>
              <w:t>49.176</w:t>
            </w:r>
          </w:p>
        </w:tc>
        <w:tc>
          <w:tcPr>
            <w:tcW w:w="133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8" w:type="dxa"/>
            </w:tcMar>
            <w:vAlign w:val="bottom"/>
          </w:tcPr>
          <w:p>
            <w:pPr>
              <w:pStyle w:val="Normal"/>
              <w:spacing w:before="0" w:after="120"/>
              <w:jc w:val="center"/>
              <w:rPr>
                <w:rFonts w:eastAsia="Times New Roman"/>
                <w:color w:val="000000"/>
              </w:rPr>
            </w:pPr>
            <w:r>
              <w:rPr>
                <w:rFonts w:eastAsia="Times New Roman"/>
                <w:color w:val="000000"/>
              </w:rPr>
              <w:t>25.059</w:t>
            </w:r>
          </w:p>
        </w:tc>
        <w:tc>
          <w:tcPr>
            <w:tcW w:w="133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8" w:type="dxa"/>
            </w:tcMar>
            <w:vAlign w:val="bottom"/>
          </w:tcPr>
          <w:p>
            <w:pPr>
              <w:pStyle w:val="Normal"/>
              <w:spacing w:before="0" w:after="120"/>
              <w:jc w:val="center"/>
              <w:rPr>
                <w:rFonts w:eastAsia="Times New Roman"/>
                <w:color w:val="000000"/>
              </w:rPr>
            </w:pPr>
            <w:r>
              <w:rPr>
                <w:rFonts w:eastAsia="Times New Roman"/>
                <w:color w:val="000000"/>
              </w:rPr>
              <w:t>19.248</w:t>
            </w:r>
          </w:p>
        </w:tc>
      </w:tr>
      <w:tr>
        <w:trPr>
          <w:trHeight w:val="300" w:hRule="atLeast"/>
        </w:trPr>
        <w:tc>
          <w:tcPr>
            <w:tcW w:w="101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8" w:type="dxa"/>
            </w:tcMar>
            <w:vAlign w:val="bottom"/>
          </w:tcPr>
          <w:p>
            <w:pPr>
              <w:pStyle w:val="Normal"/>
              <w:widowControl/>
              <w:bidi w:val="0"/>
              <w:spacing w:lineRule="auto" w:line="240" w:before="0" w:after="120"/>
              <w:jc w:val="left"/>
              <w:rPr>
                <w:rFonts w:eastAsia="Times New Roman"/>
                <w:color w:val="000000"/>
              </w:rPr>
            </w:pPr>
            <w:r>
              <w:rPr>
                <w:rFonts w:eastAsia="Times New Roman"/>
                <w:color w:val="000000"/>
              </w:rPr>
              <w:t>Sep</w:t>
            </w:r>
          </w:p>
        </w:tc>
        <w:tc>
          <w:tcPr>
            <w:tcW w:w="126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8" w:type="dxa"/>
            </w:tcMar>
            <w:vAlign w:val="bottom"/>
          </w:tcPr>
          <w:p>
            <w:pPr>
              <w:pStyle w:val="Normal"/>
              <w:spacing w:before="0" w:after="120"/>
              <w:jc w:val="center"/>
              <w:rPr>
                <w:rFonts w:eastAsia="Times New Roman"/>
                <w:color w:val="000000"/>
              </w:rPr>
            </w:pPr>
            <w:r>
              <w:rPr>
                <w:rFonts w:eastAsia="Times New Roman"/>
                <w:color w:val="000000"/>
              </w:rPr>
              <w:t>15.796</w:t>
            </w:r>
          </w:p>
        </w:tc>
        <w:tc>
          <w:tcPr>
            <w:tcW w:w="123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8" w:type="dxa"/>
            </w:tcMar>
            <w:vAlign w:val="bottom"/>
          </w:tcPr>
          <w:p>
            <w:pPr>
              <w:pStyle w:val="Normal"/>
              <w:spacing w:before="0" w:after="120"/>
              <w:jc w:val="center"/>
              <w:rPr>
                <w:rFonts w:eastAsia="Times New Roman"/>
                <w:color w:val="000000"/>
              </w:rPr>
            </w:pPr>
            <w:r>
              <w:rPr>
                <w:rFonts w:eastAsia="Times New Roman"/>
                <w:color w:val="000000"/>
              </w:rPr>
              <w:t>20.444</w:t>
            </w:r>
          </w:p>
        </w:tc>
        <w:tc>
          <w:tcPr>
            <w:tcW w:w="133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8" w:type="dxa"/>
            </w:tcMar>
            <w:vAlign w:val="bottom"/>
          </w:tcPr>
          <w:p>
            <w:pPr>
              <w:pStyle w:val="Normal"/>
              <w:spacing w:before="0" w:after="120"/>
              <w:jc w:val="center"/>
              <w:rPr>
                <w:rFonts w:eastAsia="Times New Roman"/>
                <w:color w:val="000000"/>
              </w:rPr>
            </w:pPr>
            <w:r>
              <w:rPr>
                <w:rFonts w:eastAsia="Times New Roman"/>
                <w:color w:val="000000"/>
              </w:rPr>
              <w:t>29.363</w:t>
            </w:r>
          </w:p>
        </w:tc>
        <w:tc>
          <w:tcPr>
            <w:tcW w:w="142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8" w:type="dxa"/>
            </w:tcMar>
            <w:vAlign w:val="bottom"/>
          </w:tcPr>
          <w:p>
            <w:pPr>
              <w:pStyle w:val="Normal"/>
              <w:spacing w:before="0" w:after="120"/>
              <w:jc w:val="center"/>
              <w:rPr>
                <w:rFonts w:eastAsia="Times New Roman"/>
                <w:color w:val="000000"/>
              </w:rPr>
            </w:pPr>
            <w:r>
              <w:rPr>
                <w:rFonts w:eastAsia="Times New Roman"/>
                <w:color w:val="000000"/>
              </w:rPr>
              <w:t>51.339</w:t>
            </w:r>
          </w:p>
        </w:tc>
        <w:tc>
          <w:tcPr>
            <w:tcW w:w="133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8" w:type="dxa"/>
            </w:tcMar>
            <w:vAlign w:val="bottom"/>
          </w:tcPr>
          <w:p>
            <w:pPr>
              <w:pStyle w:val="Normal"/>
              <w:spacing w:before="0" w:after="120"/>
              <w:jc w:val="center"/>
              <w:rPr>
                <w:rFonts w:eastAsia="Times New Roman"/>
                <w:color w:val="000000"/>
              </w:rPr>
            </w:pPr>
            <w:r>
              <w:rPr>
                <w:rFonts w:eastAsia="Times New Roman"/>
                <w:color w:val="000000"/>
              </w:rPr>
              <w:t>17.011</w:t>
            </w:r>
          </w:p>
        </w:tc>
        <w:tc>
          <w:tcPr>
            <w:tcW w:w="133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8" w:type="dxa"/>
            </w:tcMar>
            <w:vAlign w:val="bottom"/>
          </w:tcPr>
          <w:p>
            <w:pPr>
              <w:pStyle w:val="Normal"/>
              <w:spacing w:before="0" w:after="120"/>
              <w:jc w:val="center"/>
              <w:rPr>
                <w:rFonts w:eastAsia="Times New Roman"/>
                <w:color w:val="000000"/>
              </w:rPr>
            </w:pPr>
            <w:r>
              <w:rPr>
                <w:rFonts w:eastAsia="Times New Roman"/>
                <w:color w:val="000000"/>
              </w:rPr>
              <w:t>19.390</w:t>
            </w:r>
          </w:p>
        </w:tc>
      </w:tr>
      <w:tr>
        <w:trPr>
          <w:trHeight w:val="300" w:hRule="atLeast"/>
        </w:trPr>
        <w:tc>
          <w:tcPr>
            <w:tcW w:w="101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8" w:type="dxa"/>
            </w:tcMar>
            <w:vAlign w:val="bottom"/>
          </w:tcPr>
          <w:p>
            <w:pPr>
              <w:pStyle w:val="Normal"/>
              <w:widowControl/>
              <w:bidi w:val="0"/>
              <w:spacing w:lineRule="auto" w:line="240" w:before="0" w:after="120"/>
              <w:jc w:val="left"/>
              <w:rPr>
                <w:rFonts w:eastAsia="Times New Roman"/>
                <w:color w:val="000000"/>
              </w:rPr>
            </w:pPr>
            <w:r>
              <w:rPr>
                <w:rFonts w:eastAsia="Times New Roman"/>
                <w:color w:val="000000"/>
              </w:rPr>
              <w:t>Oct</w:t>
            </w:r>
          </w:p>
        </w:tc>
        <w:tc>
          <w:tcPr>
            <w:tcW w:w="126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8" w:type="dxa"/>
            </w:tcMar>
            <w:vAlign w:val="bottom"/>
          </w:tcPr>
          <w:p>
            <w:pPr>
              <w:pStyle w:val="Normal"/>
              <w:spacing w:before="0" w:after="120"/>
              <w:jc w:val="center"/>
              <w:rPr>
                <w:rFonts w:eastAsia="Times New Roman"/>
                <w:color w:val="000000"/>
              </w:rPr>
            </w:pPr>
            <w:r>
              <w:rPr>
                <w:rFonts w:eastAsia="Times New Roman"/>
                <w:color w:val="000000"/>
              </w:rPr>
              <w:t>15.382</w:t>
            </w:r>
          </w:p>
        </w:tc>
        <w:tc>
          <w:tcPr>
            <w:tcW w:w="123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8" w:type="dxa"/>
            </w:tcMar>
            <w:vAlign w:val="bottom"/>
          </w:tcPr>
          <w:p>
            <w:pPr>
              <w:pStyle w:val="Normal"/>
              <w:spacing w:before="0" w:after="120"/>
              <w:jc w:val="center"/>
              <w:rPr>
                <w:rFonts w:eastAsia="Times New Roman"/>
                <w:color w:val="000000"/>
              </w:rPr>
            </w:pPr>
            <w:r>
              <w:rPr>
                <w:rFonts w:eastAsia="Times New Roman"/>
                <w:color w:val="000000"/>
              </w:rPr>
              <w:t>19.887</w:t>
            </w:r>
          </w:p>
        </w:tc>
        <w:tc>
          <w:tcPr>
            <w:tcW w:w="133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8" w:type="dxa"/>
            </w:tcMar>
            <w:vAlign w:val="bottom"/>
          </w:tcPr>
          <w:p>
            <w:pPr>
              <w:pStyle w:val="Normal"/>
              <w:spacing w:before="0" w:after="120"/>
              <w:jc w:val="center"/>
              <w:rPr>
                <w:rFonts w:eastAsia="Times New Roman"/>
                <w:color w:val="000000"/>
              </w:rPr>
            </w:pPr>
            <w:r>
              <w:rPr>
                <w:rFonts w:eastAsia="Times New Roman"/>
                <w:color w:val="000000"/>
              </w:rPr>
              <w:t>29.768</w:t>
            </w:r>
          </w:p>
        </w:tc>
        <w:tc>
          <w:tcPr>
            <w:tcW w:w="142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8" w:type="dxa"/>
            </w:tcMar>
            <w:vAlign w:val="bottom"/>
          </w:tcPr>
          <w:p>
            <w:pPr>
              <w:pStyle w:val="Normal"/>
              <w:spacing w:before="0" w:after="120"/>
              <w:jc w:val="center"/>
              <w:rPr>
                <w:rFonts w:eastAsia="Times New Roman"/>
                <w:color w:val="000000"/>
              </w:rPr>
            </w:pPr>
            <w:r>
              <w:rPr>
                <w:rFonts w:eastAsia="Times New Roman"/>
                <w:color w:val="000000"/>
              </w:rPr>
              <w:t>51.087</w:t>
            </w:r>
          </w:p>
        </w:tc>
        <w:tc>
          <w:tcPr>
            <w:tcW w:w="133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8" w:type="dxa"/>
            </w:tcMar>
            <w:vAlign w:val="bottom"/>
          </w:tcPr>
          <w:p>
            <w:pPr>
              <w:pStyle w:val="Normal"/>
              <w:spacing w:before="0" w:after="120"/>
              <w:jc w:val="center"/>
              <w:rPr>
                <w:rFonts w:eastAsia="Times New Roman"/>
                <w:color w:val="000000"/>
              </w:rPr>
            </w:pPr>
            <w:r>
              <w:rPr>
                <w:rFonts w:eastAsia="Times New Roman"/>
                <w:color w:val="000000"/>
              </w:rPr>
              <w:t>10.907</w:t>
            </w:r>
          </w:p>
        </w:tc>
        <w:tc>
          <w:tcPr>
            <w:tcW w:w="133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8" w:type="dxa"/>
            </w:tcMar>
            <w:vAlign w:val="bottom"/>
          </w:tcPr>
          <w:p>
            <w:pPr>
              <w:pStyle w:val="Normal"/>
              <w:spacing w:before="0" w:after="120"/>
              <w:jc w:val="center"/>
              <w:rPr>
                <w:rFonts w:eastAsia="Times New Roman"/>
                <w:color w:val="000000"/>
              </w:rPr>
            </w:pPr>
            <w:r>
              <w:rPr>
                <w:rFonts w:eastAsia="Times New Roman"/>
                <w:color w:val="000000"/>
              </w:rPr>
              <w:t>20.158</w:t>
            </w:r>
          </w:p>
        </w:tc>
      </w:tr>
      <w:tr>
        <w:trPr>
          <w:trHeight w:val="300" w:hRule="atLeast"/>
        </w:trPr>
        <w:tc>
          <w:tcPr>
            <w:tcW w:w="101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8" w:type="dxa"/>
            </w:tcMar>
            <w:vAlign w:val="bottom"/>
          </w:tcPr>
          <w:p>
            <w:pPr>
              <w:pStyle w:val="Normal"/>
              <w:widowControl/>
              <w:bidi w:val="0"/>
              <w:spacing w:lineRule="auto" w:line="240" w:before="0" w:after="120"/>
              <w:jc w:val="left"/>
              <w:rPr>
                <w:rFonts w:eastAsia="Times New Roman"/>
                <w:color w:val="000000"/>
              </w:rPr>
            </w:pPr>
            <w:r>
              <w:rPr>
                <w:rFonts w:eastAsia="Times New Roman"/>
                <w:color w:val="000000"/>
              </w:rPr>
              <w:t>Nov</w:t>
            </w:r>
          </w:p>
        </w:tc>
        <w:tc>
          <w:tcPr>
            <w:tcW w:w="126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8" w:type="dxa"/>
            </w:tcMar>
            <w:vAlign w:val="bottom"/>
          </w:tcPr>
          <w:p>
            <w:pPr>
              <w:pStyle w:val="Normal"/>
              <w:spacing w:before="0" w:after="120"/>
              <w:jc w:val="center"/>
              <w:rPr>
                <w:rFonts w:eastAsia="Times New Roman"/>
                <w:color w:val="000000"/>
              </w:rPr>
            </w:pPr>
            <w:r>
              <w:rPr>
                <w:rFonts w:eastAsia="Times New Roman"/>
                <w:color w:val="000000"/>
              </w:rPr>
              <w:t>15.116</w:t>
            </w:r>
          </w:p>
        </w:tc>
        <w:tc>
          <w:tcPr>
            <w:tcW w:w="123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8" w:type="dxa"/>
            </w:tcMar>
            <w:vAlign w:val="bottom"/>
          </w:tcPr>
          <w:p>
            <w:pPr>
              <w:pStyle w:val="Normal"/>
              <w:spacing w:before="0" w:after="120"/>
              <w:jc w:val="center"/>
              <w:rPr>
                <w:rFonts w:eastAsia="Times New Roman"/>
                <w:color w:val="000000"/>
              </w:rPr>
            </w:pPr>
            <w:r>
              <w:rPr>
                <w:rFonts w:eastAsia="Times New Roman"/>
                <w:color w:val="000000"/>
              </w:rPr>
              <w:t>19.918</w:t>
            </w:r>
          </w:p>
        </w:tc>
        <w:tc>
          <w:tcPr>
            <w:tcW w:w="133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8" w:type="dxa"/>
            </w:tcMar>
            <w:vAlign w:val="bottom"/>
          </w:tcPr>
          <w:p>
            <w:pPr>
              <w:pStyle w:val="Normal"/>
              <w:spacing w:before="0" w:after="120"/>
              <w:jc w:val="center"/>
              <w:rPr>
                <w:rFonts w:eastAsia="Times New Roman"/>
                <w:color w:val="000000"/>
              </w:rPr>
            </w:pPr>
            <w:r>
              <w:rPr>
                <w:rFonts w:eastAsia="Times New Roman"/>
                <w:color w:val="000000"/>
              </w:rPr>
              <w:t>31.445</w:t>
            </w:r>
          </w:p>
        </w:tc>
        <w:tc>
          <w:tcPr>
            <w:tcW w:w="142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8" w:type="dxa"/>
            </w:tcMar>
            <w:vAlign w:val="bottom"/>
          </w:tcPr>
          <w:p>
            <w:pPr>
              <w:pStyle w:val="Normal"/>
              <w:widowControl/>
              <w:bidi w:val="0"/>
              <w:spacing w:lineRule="auto" w:line="240" w:before="0" w:after="120"/>
              <w:jc w:val="left"/>
              <w:rPr>
                <w:rFonts w:eastAsia="Times New Roman"/>
                <w:color w:val="000000"/>
              </w:rPr>
            </w:pPr>
            <w:r>
              <w:rPr>
                <w:rFonts w:eastAsia="Times New Roman"/>
                <w:color w:val="000000"/>
              </w:rPr>
              <w:t xml:space="preserve">     </w:t>
            </w:r>
            <w:r>
              <w:rPr>
                <w:rFonts w:eastAsia="Times New Roman"/>
                <w:color w:val="000000"/>
              </w:rPr>
              <w:t>47.995</w:t>
            </w:r>
          </w:p>
        </w:tc>
        <w:tc>
          <w:tcPr>
            <w:tcW w:w="133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8" w:type="dxa"/>
            </w:tcMar>
            <w:vAlign w:val="bottom"/>
          </w:tcPr>
          <w:p>
            <w:pPr>
              <w:pStyle w:val="Normal"/>
              <w:spacing w:before="0" w:after="120"/>
              <w:jc w:val="center"/>
              <w:rPr>
                <w:rFonts w:eastAsia="Times New Roman"/>
                <w:color w:val="000000"/>
              </w:rPr>
            </w:pPr>
            <w:r>
              <w:rPr>
                <w:rFonts w:eastAsia="Times New Roman"/>
                <w:color w:val="000000"/>
              </w:rPr>
              <w:t>7.823</w:t>
            </w:r>
          </w:p>
        </w:tc>
        <w:tc>
          <w:tcPr>
            <w:tcW w:w="133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8" w:type="dxa"/>
            </w:tcMar>
            <w:vAlign w:val="bottom"/>
          </w:tcPr>
          <w:p>
            <w:pPr>
              <w:pStyle w:val="Normal"/>
              <w:spacing w:before="0" w:after="120"/>
              <w:jc w:val="center"/>
              <w:rPr>
                <w:rFonts w:eastAsia="Times New Roman"/>
                <w:color w:val="000000"/>
              </w:rPr>
            </w:pPr>
            <w:r>
              <w:rPr>
                <w:rFonts w:eastAsia="Times New Roman"/>
                <w:color w:val="000000"/>
              </w:rPr>
              <w:t>22.650</w:t>
            </w:r>
          </w:p>
        </w:tc>
      </w:tr>
      <w:tr>
        <w:trPr>
          <w:trHeight w:val="300" w:hRule="atLeast"/>
        </w:trPr>
        <w:tc>
          <w:tcPr>
            <w:tcW w:w="101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8" w:type="dxa"/>
            </w:tcMar>
            <w:vAlign w:val="bottom"/>
          </w:tcPr>
          <w:p>
            <w:pPr>
              <w:pStyle w:val="Normal"/>
              <w:widowControl/>
              <w:bidi w:val="0"/>
              <w:spacing w:lineRule="auto" w:line="240" w:before="0" w:after="120"/>
              <w:jc w:val="left"/>
              <w:rPr>
                <w:rFonts w:eastAsia="Times New Roman"/>
                <w:color w:val="000000"/>
              </w:rPr>
            </w:pPr>
            <w:r>
              <w:rPr>
                <w:rFonts w:eastAsia="Times New Roman"/>
                <w:color w:val="000000"/>
              </w:rPr>
              <w:t>Dec</w:t>
            </w:r>
          </w:p>
        </w:tc>
        <w:tc>
          <w:tcPr>
            <w:tcW w:w="126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8" w:type="dxa"/>
            </w:tcMar>
            <w:vAlign w:val="bottom"/>
          </w:tcPr>
          <w:p>
            <w:pPr>
              <w:pStyle w:val="Normal"/>
              <w:spacing w:before="0" w:after="120"/>
              <w:jc w:val="center"/>
              <w:rPr>
                <w:rFonts w:eastAsia="Times New Roman"/>
                <w:color w:val="000000"/>
              </w:rPr>
            </w:pPr>
            <w:r>
              <w:rPr>
                <w:rFonts w:eastAsia="Times New Roman"/>
                <w:color w:val="000000"/>
              </w:rPr>
              <w:t>14.544</w:t>
            </w:r>
          </w:p>
        </w:tc>
        <w:tc>
          <w:tcPr>
            <w:tcW w:w="123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8" w:type="dxa"/>
            </w:tcMar>
            <w:vAlign w:val="bottom"/>
          </w:tcPr>
          <w:p>
            <w:pPr>
              <w:pStyle w:val="Normal"/>
              <w:spacing w:before="0" w:after="120"/>
              <w:jc w:val="center"/>
              <w:rPr>
                <w:rFonts w:eastAsia="Times New Roman"/>
                <w:color w:val="000000"/>
              </w:rPr>
            </w:pPr>
            <w:r>
              <w:rPr>
                <w:rFonts w:eastAsia="Times New Roman"/>
                <w:color w:val="000000"/>
              </w:rPr>
              <w:t>21.419</w:t>
            </w:r>
          </w:p>
        </w:tc>
        <w:tc>
          <w:tcPr>
            <w:tcW w:w="133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8" w:type="dxa"/>
            </w:tcMar>
            <w:vAlign w:val="bottom"/>
          </w:tcPr>
          <w:p>
            <w:pPr>
              <w:pStyle w:val="Normal"/>
              <w:spacing w:before="0" w:after="120"/>
              <w:jc w:val="center"/>
              <w:rPr>
                <w:rFonts w:eastAsia="Times New Roman"/>
                <w:color w:val="000000"/>
              </w:rPr>
            </w:pPr>
            <w:r>
              <w:rPr>
                <w:rFonts w:eastAsia="Times New Roman"/>
                <w:color w:val="000000"/>
              </w:rPr>
              <w:t>33.149</w:t>
            </w:r>
          </w:p>
        </w:tc>
        <w:tc>
          <w:tcPr>
            <w:tcW w:w="142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8" w:type="dxa"/>
            </w:tcMar>
            <w:vAlign w:val="bottom"/>
          </w:tcPr>
          <w:p>
            <w:pPr>
              <w:pStyle w:val="Normal"/>
              <w:spacing w:before="0" w:after="120"/>
              <w:jc w:val="center"/>
              <w:rPr>
                <w:rFonts w:eastAsia="Times New Roman"/>
                <w:color w:val="000000"/>
              </w:rPr>
            </w:pPr>
            <w:r>
              <w:rPr>
                <w:rFonts w:eastAsia="Times New Roman"/>
                <w:color w:val="000000"/>
              </w:rPr>
              <w:t>45.797</w:t>
            </w:r>
          </w:p>
        </w:tc>
        <w:tc>
          <w:tcPr>
            <w:tcW w:w="133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8" w:type="dxa"/>
            </w:tcMar>
            <w:vAlign w:val="bottom"/>
          </w:tcPr>
          <w:p>
            <w:pPr>
              <w:pStyle w:val="Normal"/>
              <w:spacing w:before="0" w:after="120"/>
              <w:jc w:val="center"/>
              <w:rPr>
                <w:rFonts w:eastAsia="Times New Roman"/>
                <w:color w:val="000000"/>
              </w:rPr>
            </w:pPr>
            <w:r>
              <w:rPr>
                <w:rFonts w:eastAsia="Times New Roman"/>
                <w:color w:val="000000"/>
              </w:rPr>
              <w:t>8.041</w:t>
            </w:r>
          </w:p>
        </w:tc>
        <w:tc>
          <w:tcPr>
            <w:tcW w:w="133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8" w:type="dxa"/>
            </w:tcMar>
            <w:vAlign w:val="bottom"/>
          </w:tcPr>
          <w:p>
            <w:pPr>
              <w:pStyle w:val="Normal"/>
              <w:spacing w:before="0" w:after="120"/>
              <w:jc w:val="center"/>
              <w:rPr>
                <w:rFonts w:eastAsia="Times New Roman"/>
                <w:color w:val="000000"/>
              </w:rPr>
            </w:pPr>
            <w:r>
              <w:rPr>
                <w:rFonts w:eastAsia="Times New Roman"/>
                <w:color w:val="000000"/>
              </w:rPr>
              <w:t>27.308</w:t>
            </w:r>
          </w:p>
        </w:tc>
      </w:tr>
    </w:tbl>
    <w:p>
      <w:pPr>
        <w:pStyle w:val="Normal"/>
        <w:rPr/>
      </w:pPr>
      <w:r>
        <w:rPr/>
      </w:r>
    </w:p>
    <w:p>
      <w:pPr>
        <w:pStyle w:val="Heading2"/>
        <w:numPr>
          <w:ilvl w:val="1"/>
          <w:numId w:val="3"/>
        </w:numPr>
        <w:rPr/>
      </w:pPr>
      <w:r>
        <w:rPr/>
        <w:t>Quality flags</w:t>
      </w:r>
    </w:p>
    <w:p>
      <w:pPr>
        <w:pStyle w:val="Normal"/>
        <w:spacing w:lineRule="auto" w:line="480"/>
        <w:rPr/>
      </w:pPr>
      <w:r>
        <w:rPr/>
        <w:t xml:space="preserve">A group of 15 quality flags, </w:t>
      </w:r>
      <w:commentRangeStart w:id="26"/>
      <w:r>
        <w:rPr/>
        <w:t>called “sst_flags”</w:t>
      </w:r>
      <w:r>
        <w:rPr/>
      </w:r>
      <w:commentRangeEnd w:id="26"/>
      <w:r>
        <w:commentReference w:id="26"/>
      </w:r>
      <w:r>
        <w:rPr/>
        <w:t xml:space="preserve"> shown in </w:t>
      </w:r>
      <w:r>
        <w:rPr/>
        <w:fldChar w:fldCharType="begin"/>
      </w:r>
      <w:r>
        <w:instrText> REF _Ref484856604 \h </w:instrText>
      </w:r>
      <w:r>
        <w:fldChar w:fldCharType="separate"/>
      </w:r>
      <w:r>
        <w:t>Table 4</w:t>
      </w:r>
      <w:r>
        <w:fldChar w:fldCharType="end"/>
      </w:r>
      <w:r>
        <w:rPr/>
        <w:t xml:space="preserve">, are defined for each pixel and combined (as shown in </w:t>
      </w:r>
      <w:r>
        <w:rPr/>
        <w:fldChar w:fldCharType="begin"/>
      </w:r>
      <w:r>
        <w:instrText> REF _Ref484856614 \h </w:instrText>
      </w:r>
      <w:r>
        <w:fldChar w:fldCharType="separate"/>
      </w:r>
      <w:r>
        <w:t>Table 5</w:t>
      </w:r>
      <w:r>
        <w:fldChar w:fldCharType="end"/>
      </w:r>
      <w:r>
        <w:rPr/>
        <w:t xml:space="preserve">) to define the final pixel quality level. The standardized GHRSST (Group for High Resolution SST; </w:t>
      </w:r>
      <w:hyperlink r:id="rId15">
        <w:r>
          <w:rPr>
            <w:rStyle w:val="InternetLink"/>
          </w:rPr>
          <w:t>www.ghrsst.org</w:t>
        </w:r>
      </w:hyperlink>
      <w:r>
        <w:rPr/>
        <w:t xml:space="preserve">) meaning of each quality level is shown in </w:t>
      </w:r>
      <w:r>
        <w:rPr/>
        <w:fldChar w:fldCharType="begin"/>
      </w:r>
      <w:r>
        <w:instrText> REF _Ref484856626 \h </w:instrText>
      </w:r>
      <w:r>
        <w:fldChar w:fldCharType="separate"/>
      </w:r>
      <w:r>
        <w:t>Table 6</w:t>
      </w:r>
      <w:r>
        <w:fldChar w:fldCharType="end"/>
      </w:r>
      <w:r>
        <w:rPr/>
        <w:t xml:space="preserve">. Quality levels also are used to control the Level-3 binning process, as only the highest and </w:t>
      </w:r>
      <w:commentRangeStart w:id="27"/>
      <w:r>
        <w:rPr/>
        <w:t>equal quality level available</w:t>
      </w:r>
      <w:r>
        <w:rPr/>
      </w:r>
      <w:commentRangeEnd w:id="27"/>
      <w:r>
        <w:commentReference w:id="27"/>
      </w:r>
      <w:r>
        <w:rPr/>
        <w:t xml:space="preserve"> are summed into the Level-3 geographical bin in the Intergerised Sinusoidal Equal Area Grid (ISEAG) used for all NASA ocean products.</w:t>
      </w:r>
    </w:p>
    <w:p>
      <w:pPr>
        <w:pStyle w:val="Caption1"/>
        <w:rPr/>
      </w:pPr>
      <w:bookmarkStart w:id="114" w:name="_Ref484856604"/>
      <w:r>
        <w:rPr/>
        <w:t xml:space="preserve">Table </w:t>
      </w:r>
      <w:r>
        <w:rPr/>
        <w:fldChar w:fldCharType="begin"/>
      </w:r>
      <w:r>
        <w:instrText> SEQ Table \* ARABIC </w:instrText>
      </w:r>
      <w:r>
        <w:fldChar w:fldCharType="separate"/>
      </w:r>
      <w:r>
        <w:t>4</w:t>
      </w:r>
      <w:r>
        <w:fldChar w:fldCharType="end"/>
      </w:r>
      <w:bookmarkEnd w:id="114"/>
      <w:r>
        <w:rPr/>
        <w:t xml:space="preserve"> Quality level flags.</w:t>
      </w:r>
    </w:p>
    <w:tbl>
      <w:tblPr>
        <w:tblStyle w:val="TableGrid"/>
        <w:tblW w:w="9265" w:type="dxa"/>
        <w:jc w:val="left"/>
        <w:tblInd w:w="0" w:type="dxa"/>
        <w:tblCellMar>
          <w:top w:w="0" w:type="dxa"/>
          <w:left w:w="108" w:type="dxa"/>
          <w:bottom w:w="0" w:type="dxa"/>
          <w:right w:w="108" w:type="dxa"/>
        </w:tblCellMar>
        <w:tblLook w:val="04a0" w:noVBand="1" w:noHBand="0" w:lastColumn="0" w:firstColumn="1" w:lastRow="0" w:firstRow="1"/>
      </w:tblPr>
      <w:tblGrid>
        <w:gridCol w:w="702"/>
        <w:gridCol w:w="2070"/>
        <w:gridCol w:w="6493"/>
      </w:tblGrid>
      <w:tr>
        <w:trPr/>
        <w:tc>
          <w:tcPr>
            <w:tcW w:w="702" w:type="dxa"/>
            <w:tcBorders/>
            <w:shd w:fill="auto" w:val="clear"/>
            <w:tcMar>
              <w:left w:w="108" w:type="dxa"/>
            </w:tcMar>
            <w:vAlign w:val="center"/>
          </w:tcPr>
          <w:p>
            <w:pPr>
              <w:pStyle w:val="Normal"/>
              <w:widowControl w:val="false"/>
              <w:spacing w:lineRule="auto" w:line="480" w:before="0" w:after="0"/>
              <w:rPr>
                <w:rFonts w:ascii="Times New Roman Bold" w:hAnsi="Times New Roman Bold"/>
                <w:b/>
                <w:b/>
              </w:rPr>
            </w:pPr>
            <w:r>
              <w:rPr>
                <w:rFonts w:eastAsia="Times New Roman" w:cs="Times New Roman" w:ascii="Times New Roman Bold" w:hAnsi="Times New Roman Bold"/>
                <w:b/>
                <w:szCs w:val="20"/>
              </w:rPr>
              <w:t>Bit</w:t>
            </w:r>
          </w:p>
        </w:tc>
        <w:tc>
          <w:tcPr>
            <w:tcW w:w="2070" w:type="dxa"/>
            <w:tcBorders/>
            <w:shd w:fill="auto" w:val="clear"/>
            <w:tcMar>
              <w:left w:w="108" w:type="dxa"/>
            </w:tcMar>
            <w:vAlign w:val="center"/>
          </w:tcPr>
          <w:p>
            <w:pPr>
              <w:pStyle w:val="Normal"/>
              <w:widowControl w:val="false"/>
              <w:spacing w:lineRule="auto" w:line="480" w:before="0" w:after="0"/>
              <w:rPr>
                <w:rFonts w:ascii="Times New Roman Bold" w:hAnsi="Times New Roman Bold"/>
                <w:b/>
                <w:b/>
              </w:rPr>
            </w:pPr>
            <w:r>
              <w:rPr>
                <w:rFonts w:eastAsia="Times New Roman" w:cs="Times New Roman" w:ascii="Times New Roman Bold" w:hAnsi="Times New Roman Bold"/>
                <w:b/>
                <w:szCs w:val="20"/>
              </w:rPr>
              <w:t>Name</w:t>
            </w:r>
          </w:p>
        </w:tc>
        <w:tc>
          <w:tcPr>
            <w:tcW w:w="6493" w:type="dxa"/>
            <w:tcBorders/>
            <w:shd w:fill="auto" w:val="clear"/>
            <w:tcMar>
              <w:left w:w="108" w:type="dxa"/>
            </w:tcMar>
            <w:vAlign w:val="center"/>
          </w:tcPr>
          <w:p>
            <w:pPr>
              <w:pStyle w:val="Normal"/>
              <w:widowControl w:val="false"/>
              <w:spacing w:lineRule="auto" w:line="480" w:before="0" w:after="0"/>
              <w:rPr>
                <w:rFonts w:ascii="Times New Roman Bold" w:hAnsi="Times New Roman Bold"/>
                <w:b/>
                <w:b/>
              </w:rPr>
            </w:pPr>
            <w:r>
              <w:rPr>
                <w:rFonts w:eastAsia="Times New Roman" w:cs="Times New Roman" w:ascii="Times New Roman Bold" w:hAnsi="Times New Roman Bold"/>
                <w:b/>
                <w:szCs w:val="20"/>
              </w:rPr>
              <w:t>Description</w:t>
            </w:r>
          </w:p>
        </w:tc>
      </w:tr>
      <w:tr>
        <w:trPr/>
        <w:tc>
          <w:tcPr>
            <w:tcW w:w="702" w:type="dxa"/>
            <w:tcBorders/>
            <w:shd w:fill="auto" w:val="clear"/>
            <w:tcMar>
              <w:left w:w="108" w:type="dxa"/>
            </w:tcMar>
            <w:vAlign w:val="center"/>
          </w:tcPr>
          <w:p>
            <w:pPr>
              <w:pStyle w:val="Normal"/>
              <w:widowControl w:val="false"/>
              <w:spacing w:lineRule="auto" w:line="480" w:before="0" w:after="0"/>
              <w:rPr>
                <w:rFonts w:ascii="Times New Roman" w:hAnsi="Times New Roman" w:eastAsia="Times New Roman" w:cs="Times New Roman"/>
                <w:szCs w:val="20"/>
              </w:rPr>
            </w:pPr>
            <w:r>
              <w:rPr>
                <w:rFonts w:eastAsia="Times New Roman" w:cs="Times New Roman"/>
                <w:szCs w:val="20"/>
              </w:rPr>
              <w:t>00</w:t>
            </w:r>
          </w:p>
        </w:tc>
        <w:tc>
          <w:tcPr>
            <w:tcW w:w="2070" w:type="dxa"/>
            <w:tcBorders/>
            <w:shd w:fill="auto" w:val="clear"/>
            <w:tcMar>
              <w:left w:w="108" w:type="dxa"/>
            </w:tcMar>
            <w:vAlign w:val="center"/>
          </w:tcPr>
          <w:p>
            <w:pPr>
              <w:pStyle w:val="Normal"/>
              <w:widowControl w:val="false"/>
              <w:spacing w:lineRule="auto" w:line="480" w:before="0" w:after="0"/>
              <w:rPr>
                <w:rFonts w:ascii="Times New Roman" w:hAnsi="Times New Roman" w:eastAsia="Times New Roman" w:cs="Times New Roman"/>
                <w:szCs w:val="20"/>
              </w:rPr>
            </w:pPr>
            <w:r>
              <w:rPr>
                <w:rFonts w:eastAsia="Times New Roman" w:cs="Times New Roman"/>
                <w:szCs w:val="20"/>
              </w:rPr>
              <w:t>ISMASKED</w:t>
            </w:r>
          </w:p>
        </w:tc>
        <w:tc>
          <w:tcPr>
            <w:tcW w:w="6493" w:type="dxa"/>
            <w:tcBorders/>
            <w:shd w:fill="auto" w:val="clear"/>
            <w:tcMar>
              <w:left w:w="108" w:type="dxa"/>
            </w:tcMar>
            <w:vAlign w:val="center"/>
          </w:tcPr>
          <w:p>
            <w:pPr>
              <w:pStyle w:val="Normal"/>
              <w:widowControl w:val="false"/>
              <w:spacing w:lineRule="auto" w:line="240" w:before="0" w:after="0"/>
              <w:rPr>
                <w:rFonts w:ascii="Times New Roman" w:hAnsi="Times New Roman" w:eastAsia="Times New Roman" w:cs="Times New Roman"/>
                <w:szCs w:val="20"/>
              </w:rPr>
            </w:pPr>
            <w:r>
              <w:rPr>
                <w:rFonts w:eastAsia="Times New Roman" w:cs="Times New Roman"/>
                <w:szCs w:val="20"/>
              </w:rPr>
              <w:t>Pixel was already masked, SeaDAS user defined if product investigator processed</w:t>
            </w:r>
          </w:p>
        </w:tc>
      </w:tr>
      <w:tr>
        <w:trPr/>
        <w:tc>
          <w:tcPr>
            <w:tcW w:w="702" w:type="dxa"/>
            <w:tcBorders/>
            <w:shd w:fill="auto" w:val="clear"/>
            <w:tcMar>
              <w:left w:w="108" w:type="dxa"/>
            </w:tcMar>
            <w:vAlign w:val="center"/>
          </w:tcPr>
          <w:p>
            <w:pPr>
              <w:pStyle w:val="Normal"/>
              <w:widowControl w:val="false"/>
              <w:spacing w:lineRule="auto" w:line="480" w:before="0" w:after="0"/>
              <w:rPr>
                <w:rFonts w:ascii="Times New Roman" w:hAnsi="Times New Roman" w:eastAsia="Times New Roman" w:cs="Times New Roman"/>
                <w:szCs w:val="20"/>
              </w:rPr>
            </w:pPr>
            <w:r>
              <w:rPr>
                <w:rFonts w:eastAsia="Times New Roman" w:cs="Times New Roman"/>
                <w:szCs w:val="20"/>
              </w:rPr>
              <w:t>01</w:t>
            </w:r>
          </w:p>
        </w:tc>
        <w:tc>
          <w:tcPr>
            <w:tcW w:w="2070" w:type="dxa"/>
            <w:tcBorders/>
            <w:shd w:fill="auto" w:val="clear"/>
            <w:tcMar>
              <w:left w:w="108" w:type="dxa"/>
            </w:tcMar>
            <w:vAlign w:val="center"/>
          </w:tcPr>
          <w:p>
            <w:pPr>
              <w:pStyle w:val="Normal"/>
              <w:widowControl w:val="false"/>
              <w:spacing w:lineRule="auto" w:line="480" w:before="0" w:after="0"/>
              <w:rPr>
                <w:rFonts w:ascii="Times New Roman" w:hAnsi="Times New Roman" w:eastAsia="Times New Roman" w:cs="Times New Roman"/>
                <w:szCs w:val="20"/>
              </w:rPr>
            </w:pPr>
            <w:r>
              <w:rPr>
                <w:rFonts w:eastAsia="Times New Roman" w:cs="Times New Roman"/>
                <w:szCs w:val="20"/>
              </w:rPr>
              <w:t>BTBAD</w:t>
            </w:r>
          </w:p>
        </w:tc>
        <w:tc>
          <w:tcPr>
            <w:tcW w:w="6493" w:type="dxa"/>
            <w:tcBorders/>
            <w:shd w:fill="auto" w:val="clear"/>
            <w:tcMar>
              <w:left w:w="108" w:type="dxa"/>
            </w:tcMar>
            <w:vAlign w:val="center"/>
          </w:tcPr>
          <w:p>
            <w:pPr>
              <w:pStyle w:val="Normal"/>
              <w:widowControl w:val="false"/>
              <w:spacing w:lineRule="auto" w:line="240" w:before="0" w:after="0"/>
              <w:rPr>
                <w:rFonts w:ascii="Times New Roman" w:hAnsi="Times New Roman" w:eastAsia="Times New Roman" w:cs="Times New Roman"/>
                <w:szCs w:val="20"/>
              </w:rPr>
            </w:pPr>
            <w:r>
              <w:rPr>
                <w:rFonts w:eastAsia="Times New Roman" w:cs="Times New Roman"/>
                <w:szCs w:val="20"/>
              </w:rPr>
              <w:t>Brightness temperatures are bad outside radiance to brightness table conversion or saturated</w:t>
            </w:r>
          </w:p>
        </w:tc>
      </w:tr>
      <w:tr>
        <w:trPr/>
        <w:tc>
          <w:tcPr>
            <w:tcW w:w="702" w:type="dxa"/>
            <w:tcBorders/>
            <w:shd w:fill="auto" w:val="clear"/>
            <w:tcMar>
              <w:left w:w="108" w:type="dxa"/>
            </w:tcMar>
            <w:vAlign w:val="center"/>
          </w:tcPr>
          <w:p>
            <w:pPr>
              <w:pStyle w:val="Normal"/>
              <w:widowControl w:val="false"/>
              <w:spacing w:lineRule="auto" w:line="480" w:before="0" w:after="0"/>
              <w:rPr>
                <w:rFonts w:ascii="Times New Roman" w:hAnsi="Times New Roman" w:eastAsia="Times New Roman" w:cs="Times New Roman"/>
                <w:szCs w:val="20"/>
              </w:rPr>
            </w:pPr>
            <w:r>
              <w:rPr>
                <w:rFonts w:eastAsia="Times New Roman" w:cs="Times New Roman"/>
                <w:szCs w:val="20"/>
              </w:rPr>
              <w:t>02</w:t>
            </w:r>
          </w:p>
        </w:tc>
        <w:tc>
          <w:tcPr>
            <w:tcW w:w="2070" w:type="dxa"/>
            <w:tcBorders/>
            <w:shd w:fill="auto" w:val="clear"/>
            <w:tcMar>
              <w:left w:w="108" w:type="dxa"/>
            </w:tcMar>
            <w:vAlign w:val="center"/>
          </w:tcPr>
          <w:p>
            <w:pPr>
              <w:pStyle w:val="Normal"/>
              <w:widowControl w:val="false"/>
              <w:spacing w:lineRule="auto" w:line="480" w:before="0" w:after="0"/>
              <w:rPr>
                <w:rFonts w:ascii="Times New Roman" w:hAnsi="Times New Roman" w:eastAsia="Times New Roman" w:cs="Times New Roman"/>
                <w:szCs w:val="20"/>
              </w:rPr>
            </w:pPr>
            <w:r>
              <w:rPr>
                <w:rFonts w:eastAsia="Times New Roman" w:cs="Times New Roman"/>
                <w:szCs w:val="20"/>
              </w:rPr>
              <w:t>BTRANGE</w:t>
            </w:r>
          </w:p>
        </w:tc>
        <w:tc>
          <w:tcPr>
            <w:tcW w:w="6493" w:type="dxa"/>
            <w:tcBorders/>
            <w:shd w:fill="auto" w:val="clear"/>
            <w:tcMar>
              <w:left w:w="108" w:type="dxa"/>
            </w:tcMar>
            <w:vAlign w:val="center"/>
          </w:tcPr>
          <w:p>
            <w:pPr>
              <w:pStyle w:val="Normal"/>
              <w:widowControl w:val="false"/>
              <w:spacing w:lineRule="auto" w:line="240" w:before="0" w:after="0"/>
              <w:rPr>
                <w:rFonts w:ascii="Times New Roman" w:hAnsi="Times New Roman" w:eastAsia="Times New Roman" w:cs="Times New Roman"/>
                <w:szCs w:val="20"/>
              </w:rPr>
            </w:pPr>
            <w:r>
              <w:rPr>
                <w:rFonts w:eastAsia="Times New Roman" w:cs="Times New Roman"/>
                <w:szCs w:val="20"/>
              </w:rPr>
              <w:t xml:space="preserve">Brightness temperatures are out-of-range for top of the atmosphere realistic ocean surface values,  -4 to 37 </w:t>
            </w:r>
            <w:r>
              <w:rPr>
                <w:rFonts w:eastAsia="Times New Roman" w:cs="Times New Roman"/>
                <w:szCs w:val="20"/>
                <w:vertAlign w:val="superscript"/>
              </w:rPr>
              <w:t>o</w:t>
            </w:r>
            <w:r>
              <w:rPr>
                <w:rFonts w:eastAsia="Times New Roman" w:cs="Times New Roman"/>
                <w:szCs w:val="20"/>
              </w:rPr>
              <w:t>C</w:t>
            </w:r>
          </w:p>
        </w:tc>
      </w:tr>
      <w:tr>
        <w:trPr>
          <w:trHeight w:val="305" w:hRule="atLeast"/>
        </w:trPr>
        <w:tc>
          <w:tcPr>
            <w:tcW w:w="702" w:type="dxa"/>
            <w:tcBorders/>
            <w:shd w:fill="auto" w:val="clear"/>
            <w:tcMar>
              <w:left w:w="108" w:type="dxa"/>
            </w:tcMar>
            <w:vAlign w:val="center"/>
          </w:tcPr>
          <w:p>
            <w:pPr>
              <w:pStyle w:val="Normal"/>
              <w:widowControl w:val="false"/>
              <w:spacing w:lineRule="auto" w:line="480" w:before="0" w:after="0"/>
              <w:rPr>
                <w:rFonts w:ascii="Times New Roman" w:hAnsi="Times New Roman" w:eastAsia="Times New Roman" w:cs="Times New Roman"/>
                <w:szCs w:val="20"/>
              </w:rPr>
            </w:pPr>
            <w:r>
              <w:rPr>
                <w:rFonts w:eastAsia="Times New Roman" w:cs="Times New Roman"/>
                <w:szCs w:val="20"/>
              </w:rPr>
              <w:t>03</w:t>
            </w:r>
          </w:p>
        </w:tc>
        <w:tc>
          <w:tcPr>
            <w:tcW w:w="2070" w:type="dxa"/>
            <w:tcBorders/>
            <w:shd w:fill="auto" w:val="clear"/>
            <w:tcMar>
              <w:left w:w="108" w:type="dxa"/>
            </w:tcMar>
            <w:vAlign w:val="center"/>
          </w:tcPr>
          <w:p>
            <w:pPr>
              <w:pStyle w:val="Normal"/>
              <w:widowControl w:val="false"/>
              <w:spacing w:lineRule="auto" w:line="480" w:before="0" w:after="0"/>
              <w:rPr>
                <w:rFonts w:ascii="Times New Roman" w:hAnsi="Times New Roman" w:eastAsia="Times New Roman" w:cs="Times New Roman"/>
                <w:szCs w:val="20"/>
              </w:rPr>
            </w:pPr>
            <w:r>
              <w:rPr>
                <w:rFonts w:eastAsia="Times New Roman" w:cs="Times New Roman"/>
                <w:szCs w:val="20"/>
              </w:rPr>
              <w:t>BTDIFF</w:t>
            </w:r>
          </w:p>
        </w:tc>
        <w:tc>
          <w:tcPr>
            <w:tcW w:w="6493" w:type="dxa"/>
            <w:tcBorders/>
            <w:shd w:fill="auto" w:val="clear"/>
            <w:tcMar>
              <w:left w:w="108" w:type="dxa"/>
            </w:tcMar>
            <w:vAlign w:val="center"/>
          </w:tcPr>
          <w:p>
            <w:pPr>
              <w:pStyle w:val="Normal"/>
              <w:widowControl w:val="false"/>
              <w:spacing w:lineRule="auto" w:line="240" w:before="0" w:after="0"/>
              <w:rPr>
                <w:rFonts w:ascii="Times New Roman" w:hAnsi="Times New Roman" w:eastAsia="Times New Roman" w:cs="Times New Roman"/>
                <w:szCs w:val="20"/>
              </w:rPr>
            </w:pPr>
            <w:r>
              <w:rPr>
                <w:rFonts w:eastAsia="Times New Roman" w:cs="Times New Roman"/>
                <w:szCs w:val="20"/>
              </w:rPr>
              <w:t xml:space="preserve">Brightness temperatures spectral differences between channels are outside of expected valid ranges,  0 – 1.6 </w:t>
            </w:r>
            <w:r>
              <w:rPr>
                <w:rFonts w:eastAsia="Times New Roman" w:cs="Times New Roman"/>
                <w:szCs w:val="20"/>
                <w:vertAlign w:val="superscript"/>
              </w:rPr>
              <w:t>o</w:t>
            </w:r>
            <w:r>
              <w:rPr>
                <w:rFonts w:eastAsia="Times New Roman" w:cs="Times New Roman"/>
                <w:szCs w:val="20"/>
              </w:rPr>
              <w:t>C</w:t>
            </w:r>
          </w:p>
        </w:tc>
      </w:tr>
      <w:tr>
        <w:trPr>
          <w:trHeight w:val="314" w:hRule="atLeast"/>
        </w:trPr>
        <w:tc>
          <w:tcPr>
            <w:tcW w:w="702" w:type="dxa"/>
            <w:tcBorders/>
            <w:shd w:fill="auto" w:val="clear"/>
            <w:tcMar>
              <w:left w:w="108" w:type="dxa"/>
            </w:tcMar>
            <w:vAlign w:val="center"/>
          </w:tcPr>
          <w:p>
            <w:pPr>
              <w:pStyle w:val="Normal"/>
              <w:widowControl w:val="false"/>
              <w:spacing w:lineRule="auto" w:line="480" w:before="0" w:after="0"/>
              <w:rPr>
                <w:rFonts w:ascii="Times New Roman" w:hAnsi="Times New Roman" w:eastAsia="Times New Roman" w:cs="Times New Roman"/>
                <w:szCs w:val="20"/>
              </w:rPr>
            </w:pPr>
            <w:r>
              <w:rPr>
                <w:rFonts w:eastAsia="Times New Roman" w:cs="Times New Roman"/>
                <w:szCs w:val="20"/>
              </w:rPr>
              <w:t>04</w:t>
            </w:r>
          </w:p>
        </w:tc>
        <w:tc>
          <w:tcPr>
            <w:tcW w:w="2070" w:type="dxa"/>
            <w:tcBorders/>
            <w:shd w:fill="auto" w:val="clear"/>
            <w:tcMar>
              <w:left w:w="108" w:type="dxa"/>
            </w:tcMar>
            <w:vAlign w:val="center"/>
          </w:tcPr>
          <w:p>
            <w:pPr>
              <w:pStyle w:val="Normal"/>
              <w:widowControl w:val="false"/>
              <w:spacing w:lineRule="auto" w:line="480" w:before="0" w:after="0"/>
              <w:rPr>
                <w:rFonts w:ascii="Times New Roman" w:hAnsi="Times New Roman" w:eastAsia="Times New Roman" w:cs="Times New Roman"/>
                <w:szCs w:val="20"/>
              </w:rPr>
            </w:pPr>
            <w:r>
              <w:rPr>
                <w:rFonts w:eastAsia="Times New Roman" w:cs="Times New Roman"/>
                <w:szCs w:val="20"/>
              </w:rPr>
              <w:t>SSTRANGE</w:t>
            </w:r>
          </w:p>
        </w:tc>
        <w:tc>
          <w:tcPr>
            <w:tcW w:w="6493" w:type="dxa"/>
            <w:tcBorders/>
            <w:shd w:fill="auto" w:val="clear"/>
            <w:tcMar>
              <w:left w:w="108" w:type="dxa"/>
            </w:tcMar>
            <w:vAlign w:val="center"/>
          </w:tcPr>
          <w:p>
            <w:pPr>
              <w:pStyle w:val="Normal"/>
              <w:widowControl w:val="false"/>
              <w:spacing w:lineRule="auto" w:line="240" w:before="0" w:after="0"/>
              <w:rPr>
                <w:rFonts w:ascii="Times New Roman" w:hAnsi="Times New Roman" w:eastAsia="Times New Roman" w:cs="Times New Roman"/>
                <w:szCs w:val="20"/>
              </w:rPr>
            </w:pPr>
            <w:r>
              <w:rPr>
                <w:rFonts w:eastAsia="Times New Roman" w:cs="Times New Roman"/>
                <w:szCs w:val="20"/>
              </w:rPr>
              <w:t>SST</w:t>
            </w:r>
            <w:r>
              <w:rPr>
                <w:rFonts w:eastAsia="Times New Roman" w:cs="Times New Roman"/>
                <w:szCs w:val="20"/>
                <w:vertAlign w:val="subscript"/>
              </w:rPr>
              <w:t>skin</w:t>
            </w:r>
            <w:r>
              <w:rPr>
                <w:rFonts w:eastAsia="Times New Roman" w:cs="Times New Roman"/>
                <w:szCs w:val="20"/>
              </w:rPr>
              <w:t xml:space="preserve"> outside valid range -1.8 to 45 </w:t>
            </w:r>
            <w:r>
              <w:rPr>
                <w:rFonts w:eastAsia="Times New Roman" w:cs="Times New Roman"/>
                <w:szCs w:val="20"/>
                <w:vertAlign w:val="superscript"/>
              </w:rPr>
              <w:t>o</w:t>
            </w:r>
            <w:r>
              <w:rPr>
                <w:rFonts w:eastAsia="Times New Roman" w:cs="Times New Roman"/>
                <w:szCs w:val="20"/>
              </w:rPr>
              <w:t>C</w:t>
            </w:r>
          </w:p>
        </w:tc>
      </w:tr>
      <w:tr>
        <w:trPr/>
        <w:tc>
          <w:tcPr>
            <w:tcW w:w="702" w:type="dxa"/>
            <w:tcBorders/>
            <w:shd w:fill="auto" w:val="clear"/>
            <w:tcMar>
              <w:left w:w="108" w:type="dxa"/>
            </w:tcMar>
            <w:vAlign w:val="center"/>
          </w:tcPr>
          <w:p>
            <w:pPr>
              <w:pStyle w:val="Normal"/>
              <w:widowControl w:val="false"/>
              <w:spacing w:lineRule="auto" w:line="480" w:before="0" w:after="0"/>
              <w:rPr>
                <w:rFonts w:ascii="Times New Roman" w:hAnsi="Times New Roman" w:eastAsia="Times New Roman" w:cs="Times New Roman"/>
                <w:szCs w:val="20"/>
              </w:rPr>
            </w:pPr>
            <w:r>
              <w:rPr>
                <w:rFonts w:eastAsia="Times New Roman" w:cs="Times New Roman"/>
                <w:szCs w:val="20"/>
              </w:rPr>
              <w:t>05</w:t>
            </w:r>
          </w:p>
        </w:tc>
        <w:tc>
          <w:tcPr>
            <w:tcW w:w="2070" w:type="dxa"/>
            <w:tcBorders/>
            <w:shd w:fill="auto" w:val="clear"/>
            <w:tcMar>
              <w:left w:w="108" w:type="dxa"/>
            </w:tcMar>
            <w:vAlign w:val="center"/>
          </w:tcPr>
          <w:p>
            <w:pPr>
              <w:pStyle w:val="Normal"/>
              <w:widowControl w:val="false"/>
              <w:spacing w:lineRule="auto" w:line="480" w:before="0" w:after="0"/>
              <w:rPr>
                <w:rFonts w:ascii="Times New Roman" w:hAnsi="Times New Roman" w:eastAsia="Times New Roman" w:cs="Times New Roman"/>
                <w:szCs w:val="20"/>
              </w:rPr>
            </w:pPr>
            <w:r>
              <w:rPr>
                <w:rFonts w:eastAsia="Times New Roman" w:cs="Times New Roman"/>
                <w:szCs w:val="20"/>
              </w:rPr>
              <w:t>SSTREFDIFF</w:t>
            </w:r>
          </w:p>
        </w:tc>
        <w:tc>
          <w:tcPr>
            <w:tcW w:w="6493" w:type="dxa"/>
            <w:tcBorders/>
            <w:shd w:fill="auto" w:val="clear"/>
            <w:tcMar>
              <w:left w:w="108" w:type="dxa"/>
            </w:tcMar>
            <w:vAlign w:val="center"/>
          </w:tcPr>
          <w:p>
            <w:pPr>
              <w:pStyle w:val="Normal"/>
              <w:widowControl w:val="false"/>
              <w:spacing w:lineRule="auto" w:line="240" w:before="0" w:after="0"/>
              <w:rPr>
                <w:rFonts w:ascii="Times New Roman" w:hAnsi="Times New Roman" w:eastAsia="Times New Roman" w:cs="Times New Roman"/>
                <w:szCs w:val="20"/>
              </w:rPr>
            </w:pPr>
            <w:r>
              <w:rPr>
                <w:rFonts w:eastAsia="Times New Roman" w:cs="Times New Roman"/>
                <w:szCs w:val="20"/>
              </w:rPr>
              <w:t>Retrieved SST</w:t>
            </w:r>
            <w:r>
              <w:rPr>
                <w:rFonts w:eastAsia="Times New Roman" w:cs="Times New Roman"/>
                <w:szCs w:val="20"/>
                <w:vertAlign w:val="subscript"/>
              </w:rPr>
              <w:t>skin</w:t>
            </w:r>
            <w:r>
              <w:rPr>
                <w:rFonts w:eastAsia="Times New Roman" w:cs="Times New Roman"/>
                <w:szCs w:val="20"/>
              </w:rPr>
              <w:t xml:space="preserve"> is too different from Reynolds reference field. Threshold is &gt; -3 </w:t>
            </w:r>
            <w:r>
              <w:rPr>
                <w:rFonts w:eastAsia="Times New Roman" w:cs="Times New Roman"/>
                <w:szCs w:val="20"/>
                <w:vertAlign w:val="superscript"/>
              </w:rPr>
              <w:t>o</w:t>
            </w:r>
            <w:r>
              <w:rPr>
                <w:rFonts w:eastAsia="Times New Roman" w:cs="Times New Roman"/>
                <w:szCs w:val="20"/>
              </w:rPr>
              <w:t>C non dust regions and a more stringent &gt; -1.25</w:t>
            </w:r>
            <w:r>
              <w:rPr>
                <w:rFonts w:eastAsia="Times New Roman" w:cs="Times New Roman"/>
                <w:szCs w:val="20"/>
                <w:vertAlign w:val="superscript"/>
              </w:rPr>
              <w:t xml:space="preserve"> o</w:t>
            </w:r>
            <w:r>
              <w:rPr>
                <w:rFonts w:eastAsia="Times New Roman" w:cs="Times New Roman"/>
                <w:szCs w:val="20"/>
              </w:rPr>
              <w:t>C in known dust region defined as 10</w:t>
            </w:r>
            <w:r>
              <w:rPr>
                <w:rFonts w:eastAsia="Times New Roman" w:cs="Times New Roman"/>
                <w:szCs w:val="20"/>
                <w:vertAlign w:val="superscript"/>
              </w:rPr>
              <w:t>o</w:t>
            </w:r>
            <w:r>
              <w:rPr>
                <w:rFonts w:eastAsia="Times New Roman" w:cs="Times New Roman"/>
                <w:szCs w:val="20"/>
              </w:rPr>
              <w:t>S to 30</w:t>
            </w:r>
            <w:r>
              <w:rPr>
                <w:rFonts w:eastAsia="Times New Roman" w:cs="Times New Roman"/>
                <w:szCs w:val="20"/>
                <w:vertAlign w:val="superscript"/>
              </w:rPr>
              <w:t>o</w:t>
            </w:r>
            <w:r>
              <w:rPr>
                <w:rFonts w:eastAsia="Times New Roman" w:cs="Times New Roman"/>
                <w:szCs w:val="20"/>
              </w:rPr>
              <w:t>N latitude and 105</w:t>
            </w:r>
            <w:r>
              <w:rPr>
                <w:rFonts w:eastAsia="Times New Roman" w:cs="Times New Roman"/>
                <w:szCs w:val="20"/>
                <w:vertAlign w:val="superscript"/>
              </w:rPr>
              <w:t>o</w:t>
            </w:r>
            <w:r>
              <w:rPr>
                <w:rFonts w:eastAsia="Times New Roman" w:cs="Times New Roman"/>
                <w:szCs w:val="20"/>
              </w:rPr>
              <w:t>W and 105</w:t>
            </w:r>
            <w:r>
              <w:rPr>
                <w:rFonts w:eastAsia="Times New Roman" w:cs="Times New Roman"/>
                <w:szCs w:val="20"/>
                <w:vertAlign w:val="superscript"/>
              </w:rPr>
              <w:t>o</w:t>
            </w:r>
            <w:r>
              <w:rPr>
                <w:rFonts w:eastAsia="Times New Roman" w:cs="Times New Roman"/>
                <w:szCs w:val="20"/>
              </w:rPr>
              <w:t>E longitude.</w:t>
            </w:r>
          </w:p>
        </w:tc>
      </w:tr>
      <w:tr>
        <w:trPr/>
        <w:tc>
          <w:tcPr>
            <w:tcW w:w="702" w:type="dxa"/>
            <w:tcBorders/>
            <w:shd w:fill="auto" w:val="clear"/>
            <w:tcMar>
              <w:left w:w="108" w:type="dxa"/>
            </w:tcMar>
            <w:vAlign w:val="center"/>
          </w:tcPr>
          <w:p>
            <w:pPr>
              <w:pStyle w:val="Normal"/>
              <w:widowControl w:val="false"/>
              <w:spacing w:lineRule="auto" w:line="480" w:before="0" w:after="0"/>
              <w:rPr>
                <w:rFonts w:ascii="Times New Roman" w:hAnsi="Times New Roman" w:eastAsia="Times New Roman" w:cs="Times New Roman"/>
                <w:szCs w:val="20"/>
              </w:rPr>
            </w:pPr>
            <w:r>
              <w:rPr>
                <w:rFonts w:eastAsia="Times New Roman" w:cs="Times New Roman"/>
                <w:szCs w:val="20"/>
              </w:rPr>
              <w:t>06</w:t>
            </w:r>
          </w:p>
        </w:tc>
        <w:tc>
          <w:tcPr>
            <w:tcW w:w="2070" w:type="dxa"/>
            <w:tcBorders/>
            <w:shd w:fill="auto" w:val="clear"/>
            <w:tcMar>
              <w:left w:w="108" w:type="dxa"/>
            </w:tcMar>
            <w:vAlign w:val="center"/>
          </w:tcPr>
          <w:p>
            <w:pPr>
              <w:pStyle w:val="Normal"/>
              <w:widowControl w:val="false"/>
              <w:spacing w:lineRule="auto" w:line="480" w:before="0" w:after="0"/>
              <w:rPr>
                <w:rFonts w:ascii="Times New Roman" w:hAnsi="Times New Roman" w:eastAsia="Times New Roman" w:cs="Times New Roman"/>
                <w:szCs w:val="20"/>
              </w:rPr>
            </w:pPr>
            <w:r>
              <w:rPr>
                <w:rFonts w:eastAsia="Times New Roman" w:cs="Times New Roman"/>
                <w:szCs w:val="20"/>
              </w:rPr>
              <w:t>SST_triple_DIFF</w:t>
            </w:r>
          </w:p>
        </w:tc>
        <w:tc>
          <w:tcPr>
            <w:tcW w:w="6493" w:type="dxa"/>
            <w:tcBorders/>
            <w:shd w:fill="auto" w:val="clear"/>
            <w:tcMar>
              <w:left w:w="108" w:type="dxa"/>
            </w:tcMar>
            <w:vAlign w:val="center"/>
          </w:tcPr>
          <w:p>
            <w:pPr>
              <w:pStyle w:val="Normal"/>
              <w:widowControl w:val="false"/>
              <w:spacing w:lineRule="auto" w:line="240" w:before="0" w:after="0"/>
              <w:rPr>
                <w:rFonts w:ascii="Times New Roman" w:hAnsi="Times New Roman" w:eastAsia="Times New Roman" w:cs="Times New Roman"/>
                <w:szCs w:val="20"/>
              </w:rPr>
            </w:pPr>
            <w:r>
              <w:rPr>
                <w:rFonts w:eastAsia="Times New Roman" w:cs="Times New Roman"/>
                <w:szCs w:val="20"/>
              </w:rPr>
              <w:t>Longwave NSST is different from SST_triple</w:t>
            </w:r>
          </w:p>
        </w:tc>
      </w:tr>
      <w:tr>
        <w:trPr/>
        <w:tc>
          <w:tcPr>
            <w:tcW w:w="702" w:type="dxa"/>
            <w:tcBorders/>
            <w:shd w:fill="auto" w:val="clear"/>
            <w:tcMar>
              <w:left w:w="108" w:type="dxa"/>
            </w:tcMar>
            <w:vAlign w:val="center"/>
          </w:tcPr>
          <w:p>
            <w:pPr>
              <w:pStyle w:val="Normal"/>
              <w:widowControl w:val="false"/>
              <w:spacing w:lineRule="auto" w:line="480" w:before="0" w:after="0"/>
              <w:rPr>
                <w:rFonts w:ascii="Times New Roman" w:hAnsi="Times New Roman" w:eastAsia="Times New Roman" w:cs="Times New Roman"/>
                <w:szCs w:val="20"/>
              </w:rPr>
            </w:pPr>
            <w:r>
              <w:rPr>
                <w:rFonts w:eastAsia="Times New Roman" w:cs="Times New Roman"/>
                <w:szCs w:val="20"/>
              </w:rPr>
              <w:t>07</w:t>
            </w:r>
          </w:p>
        </w:tc>
        <w:tc>
          <w:tcPr>
            <w:tcW w:w="2070" w:type="dxa"/>
            <w:tcBorders/>
            <w:shd w:fill="auto" w:val="clear"/>
            <w:tcMar>
              <w:left w:w="108" w:type="dxa"/>
            </w:tcMar>
            <w:vAlign w:val="center"/>
          </w:tcPr>
          <w:p>
            <w:pPr>
              <w:pStyle w:val="Normal"/>
              <w:widowControl w:val="false"/>
              <w:spacing w:lineRule="auto" w:line="480" w:before="0" w:after="0"/>
              <w:rPr>
                <w:rFonts w:ascii="Times New Roman" w:hAnsi="Times New Roman" w:eastAsia="Times New Roman" w:cs="Times New Roman"/>
                <w:szCs w:val="20"/>
              </w:rPr>
            </w:pPr>
            <w:r>
              <w:rPr>
                <w:rFonts w:eastAsia="Times New Roman" w:cs="Times New Roman"/>
                <w:szCs w:val="20"/>
              </w:rPr>
              <w:t>SST_triple_VDIFF</w:t>
            </w:r>
          </w:p>
        </w:tc>
        <w:tc>
          <w:tcPr>
            <w:tcW w:w="6493" w:type="dxa"/>
            <w:tcBorders/>
            <w:shd w:fill="auto" w:val="clear"/>
            <w:tcMar>
              <w:left w:w="108" w:type="dxa"/>
            </w:tcMar>
            <w:vAlign w:val="center"/>
          </w:tcPr>
          <w:p>
            <w:pPr>
              <w:pStyle w:val="Normal"/>
              <w:widowControl w:val="false"/>
              <w:spacing w:lineRule="auto" w:line="240" w:before="0" w:after="0"/>
              <w:rPr>
                <w:rFonts w:ascii="Times New Roman" w:hAnsi="Times New Roman" w:eastAsia="Times New Roman" w:cs="Times New Roman"/>
                <w:szCs w:val="20"/>
              </w:rPr>
            </w:pPr>
            <w:r>
              <w:rPr>
                <w:rFonts w:eastAsia="Times New Roman" w:cs="Times New Roman"/>
                <w:szCs w:val="20"/>
              </w:rPr>
              <w:t>Longwave NSST is very different from  SST_triple</w:t>
            </w:r>
          </w:p>
        </w:tc>
      </w:tr>
      <w:tr>
        <w:trPr/>
        <w:tc>
          <w:tcPr>
            <w:tcW w:w="702" w:type="dxa"/>
            <w:tcBorders/>
            <w:shd w:fill="auto" w:val="clear"/>
            <w:tcMar>
              <w:left w:w="108" w:type="dxa"/>
            </w:tcMar>
            <w:vAlign w:val="center"/>
          </w:tcPr>
          <w:p>
            <w:pPr>
              <w:pStyle w:val="Normal"/>
              <w:widowControl w:val="false"/>
              <w:spacing w:lineRule="auto" w:line="480" w:before="0" w:after="0"/>
              <w:rPr>
                <w:rFonts w:ascii="Times New Roman" w:hAnsi="Times New Roman" w:eastAsia="Times New Roman" w:cs="Times New Roman"/>
                <w:szCs w:val="20"/>
              </w:rPr>
            </w:pPr>
            <w:r>
              <w:rPr>
                <w:rFonts w:eastAsia="Times New Roman" w:cs="Times New Roman"/>
                <w:szCs w:val="20"/>
              </w:rPr>
              <w:t>08</w:t>
            </w:r>
          </w:p>
        </w:tc>
        <w:tc>
          <w:tcPr>
            <w:tcW w:w="2070" w:type="dxa"/>
            <w:tcBorders/>
            <w:shd w:fill="auto" w:val="clear"/>
            <w:tcMar>
              <w:left w:w="108" w:type="dxa"/>
            </w:tcMar>
            <w:vAlign w:val="center"/>
          </w:tcPr>
          <w:p>
            <w:pPr>
              <w:pStyle w:val="Normal"/>
              <w:widowControl w:val="false"/>
              <w:spacing w:lineRule="auto" w:line="480" w:before="0" w:after="0"/>
              <w:rPr>
                <w:rFonts w:ascii="Times New Roman" w:hAnsi="Times New Roman" w:eastAsia="Times New Roman" w:cs="Times New Roman"/>
                <w:szCs w:val="20"/>
              </w:rPr>
            </w:pPr>
            <w:r>
              <w:rPr>
                <w:rFonts w:eastAsia="Times New Roman" w:cs="Times New Roman"/>
                <w:szCs w:val="20"/>
              </w:rPr>
              <w:t>BTNONUNIF</w:t>
            </w:r>
          </w:p>
        </w:tc>
        <w:tc>
          <w:tcPr>
            <w:tcW w:w="6493" w:type="dxa"/>
            <w:tcBorders/>
            <w:shd w:fill="auto" w:val="clear"/>
            <w:tcMar>
              <w:left w:w="108" w:type="dxa"/>
            </w:tcMar>
            <w:vAlign w:val="center"/>
          </w:tcPr>
          <w:p>
            <w:pPr>
              <w:pStyle w:val="Normal"/>
              <w:widowControl w:val="false"/>
              <w:spacing w:lineRule="auto" w:line="240" w:before="0" w:after="0"/>
              <w:rPr>
                <w:rFonts w:ascii="Times New Roman" w:hAnsi="Times New Roman" w:eastAsia="Times New Roman" w:cs="Times New Roman"/>
                <w:szCs w:val="20"/>
              </w:rPr>
            </w:pPr>
            <w:r>
              <w:rPr>
                <w:rFonts w:eastAsia="Times New Roman" w:cs="Times New Roman"/>
                <w:szCs w:val="20"/>
              </w:rPr>
              <w:t xml:space="preserve">Brightness temperatures are spatially non-uniform &gt; 0.7 </w:t>
            </w:r>
            <w:r>
              <w:rPr>
                <w:rFonts w:eastAsia="Times New Roman" w:cs="Times New Roman"/>
                <w:szCs w:val="20"/>
                <w:vertAlign w:val="superscript"/>
              </w:rPr>
              <w:t>o</w:t>
            </w:r>
            <w:r>
              <w:rPr>
                <w:rFonts w:eastAsia="Times New Roman" w:cs="Times New Roman"/>
                <w:szCs w:val="20"/>
              </w:rPr>
              <w:t>C</w:t>
            </w:r>
          </w:p>
        </w:tc>
      </w:tr>
      <w:tr>
        <w:trPr/>
        <w:tc>
          <w:tcPr>
            <w:tcW w:w="702" w:type="dxa"/>
            <w:tcBorders/>
            <w:shd w:fill="auto" w:val="clear"/>
            <w:tcMar>
              <w:left w:w="108" w:type="dxa"/>
            </w:tcMar>
            <w:vAlign w:val="center"/>
          </w:tcPr>
          <w:p>
            <w:pPr>
              <w:pStyle w:val="Normal"/>
              <w:widowControl w:val="false"/>
              <w:spacing w:lineRule="auto" w:line="480" w:before="0" w:after="0"/>
              <w:rPr>
                <w:rFonts w:ascii="Times New Roman" w:hAnsi="Times New Roman" w:eastAsia="Times New Roman" w:cs="Times New Roman"/>
                <w:szCs w:val="20"/>
              </w:rPr>
            </w:pPr>
            <w:r>
              <w:rPr>
                <w:rFonts w:eastAsia="Times New Roman" w:cs="Times New Roman"/>
                <w:szCs w:val="20"/>
              </w:rPr>
              <w:t>09</w:t>
            </w:r>
          </w:p>
        </w:tc>
        <w:tc>
          <w:tcPr>
            <w:tcW w:w="2070" w:type="dxa"/>
            <w:tcBorders/>
            <w:shd w:fill="auto" w:val="clear"/>
            <w:tcMar>
              <w:left w:w="108" w:type="dxa"/>
            </w:tcMar>
            <w:vAlign w:val="center"/>
          </w:tcPr>
          <w:p>
            <w:pPr>
              <w:pStyle w:val="Normal"/>
              <w:widowControl w:val="false"/>
              <w:spacing w:lineRule="auto" w:line="480" w:before="0" w:after="0"/>
              <w:rPr>
                <w:rFonts w:ascii="Times New Roman" w:hAnsi="Times New Roman" w:eastAsia="Times New Roman" w:cs="Times New Roman"/>
                <w:szCs w:val="20"/>
              </w:rPr>
            </w:pPr>
            <w:r>
              <w:rPr>
                <w:rFonts w:eastAsia="Times New Roman" w:cs="Times New Roman"/>
                <w:szCs w:val="20"/>
              </w:rPr>
              <w:t>BTVNONUNIF</w:t>
            </w:r>
          </w:p>
        </w:tc>
        <w:tc>
          <w:tcPr>
            <w:tcW w:w="6493" w:type="dxa"/>
            <w:tcBorders/>
            <w:shd w:fill="auto" w:val="clear"/>
            <w:tcMar>
              <w:left w:w="108" w:type="dxa"/>
            </w:tcMar>
            <w:vAlign w:val="center"/>
          </w:tcPr>
          <w:p>
            <w:pPr>
              <w:pStyle w:val="Normal"/>
              <w:widowControl w:val="false"/>
              <w:spacing w:lineRule="auto" w:line="240" w:before="0" w:after="0"/>
              <w:rPr>
                <w:rFonts w:ascii="Times New Roman" w:hAnsi="Times New Roman" w:eastAsia="Times New Roman" w:cs="Times New Roman"/>
                <w:szCs w:val="20"/>
              </w:rPr>
            </w:pPr>
            <w:r>
              <w:rPr>
                <w:rFonts w:eastAsia="Times New Roman" w:cs="Times New Roman"/>
                <w:szCs w:val="20"/>
              </w:rPr>
              <w:t xml:space="preserve">Brightness temperatures are very spatially non-uniform &gt; 1.2 </w:t>
            </w:r>
            <w:r>
              <w:rPr>
                <w:rFonts w:eastAsia="Times New Roman" w:cs="Times New Roman"/>
                <w:szCs w:val="20"/>
                <w:vertAlign w:val="superscript"/>
              </w:rPr>
              <w:t>o</w:t>
            </w:r>
            <w:r>
              <w:rPr>
                <w:rFonts w:eastAsia="Times New Roman" w:cs="Times New Roman"/>
                <w:szCs w:val="20"/>
              </w:rPr>
              <w:t>C</w:t>
            </w:r>
          </w:p>
        </w:tc>
      </w:tr>
      <w:tr>
        <w:trPr/>
        <w:tc>
          <w:tcPr>
            <w:tcW w:w="702" w:type="dxa"/>
            <w:tcBorders/>
            <w:shd w:fill="auto" w:val="clear"/>
            <w:tcMar>
              <w:left w:w="108" w:type="dxa"/>
            </w:tcMar>
            <w:vAlign w:val="center"/>
          </w:tcPr>
          <w:p>
            <w:pPr>
              <w:pStyle w:val="Normal"/>
              <w:widowControl w:val="false"/>
              <w:spacing w:lineRule="auto" w:line="480" w:before="0" w:after="0"/>
              <w:rPr>
                <w:rFonts w:ascii="Times New Roman" w:hAnsi="Times New Roman" w:eastAsia="Times New Roman" w:cs="Times New Roman"/>
                <w:szCs w:val="20"/>
              </w:rPr>
            </w:pPr>
            <w:r>
              <w:rPr>
                <w:rFonts w:eastAsia="Times New Roman" w:cs="Times New Roman"/>
                <w:szCs w:val="20"/>
              </w:rPr>
              <w:t>10</w:t>
            </w:r>
          </w:p>
        </w:tc>
        <w:tc>
          <w:tcPr>
            <w:tcW w:w="2070" w:type="dxa"/>
            <w:tcBorders/>
            <w:shd w:fill="auto" w:val="clear"/>
            <w:tcMar>
              <w:left w:w="108" w:type="dxa"/>
            </w:tcMar>
            <w:vAlign w:val="center"/>
          </w:tcPr>
          <w:p>
            <w:pPr>
              <w:pStyle w:val="Normal"/>
              <w:widowControl w:val="false"/>
              <w:spacing w:lineRule="auto" w:line="480" w:before="0" w:after="0"/>
              <w:rPr>
                <w:rFonts w:ascii="Times New Roman" w:hAnsi="Times New Roman" w:eastAsia="Times New Roman" w:cs="Times New Roman"/>
                <w:szCs w:val="20"/>
              </w:rPr>
            </w:pPr>
            <w:r>
              <w:rPr>
                <w:rFonts w:eastAsia="Times New Roman" w:cs="Times New Roman"/>
                <w:szCs w:val="20"/>
              </w:rPr>
              <w:t>spare</w:t>
            </w:r>
          </w:p>
        </w:tc>
        <w:tc>
          <w:tcPr>
            <w:tcW w:w="6493" w:type="dxa"/>
            <w:tcBorders/>
            <w:shd w:fill="auto" w:val="clear"/>
            <w:tcMar>
              <w:left w:w="108" w:type="dxa"/>
            </w:tcMar>
            <w:vAlign w:val="center"/>
          </w:tcPr>
          <w:p>
            <w:pPr>
              <w:pStyle w:val="Normal"/>
              <w:widowControl w:val="false"/>
              <w:spacing w:lineRule="auto" w:line="240" w:before="0" w:after="0"/>
              <w:rPr>
                <w:rFonts w:ascii="Times New Roman" w:hAnsi="Times New Roman" w:eastAsia="Times New Roman" w:cs="Times New Roman"/>
                <w:szCs w:val="20"/>
              </w:rPr>
            </w:pPr>
            <w:r>
              <w:rPr>
                <w:rFonts w:eastAsia="Times New Roman" w:cs="Times New Roman"/>
                <w:szCs w:val="20"/>
              </w:rPr>
              <w:t>spare</w:t>
            </w:r>
          </w:p>
        </w:tc>
      </w:tr>
      <w:tr>
        <w:trPr/>
        <w:tc>
          <w:tcPr>
            <w:tcW w:w="702" w:type="dxa"/>
            <w:tcBorders/>
            <w:shd w:fill="auto" w:val="clear"/>
            <w:tcMar>
              <w:left w:w="108" w:type="dxa"/>
            </w:tcMar>
            <w:vAlign w:val="center"/>
          </w:tcPr>
          <w:p>
            <w:pPr>
              <w:pStyle w:val="Normal"/>
              <w:widowControl w:val="false"/>
              <w:spacing w:lineRule="auto" w:line="480" w:before="0" w:after="0"/>
              <w:rPr>
                <w:rFonts w:ascii="Times New Roman" w:hAnsi="Times New Roman" w:eastAsia="Times New Roman" w:cs="Times New Roman"/>
                <w:szCs w:val="20"/>
              </w:rPr>
            </w:pPr>
            <w:r>
              <w:rPr>
                <w:rFonts w:eastAsia="Times New Roman" w:cs="Times New Roman"/>
                <w:szCs w:val="20"/>
              </w:rPr>
              <w:t>11</w:t>
            </w:r>
          </w:p>
        </w:tc>
        <w:tc>
          <w:tcPr>
            <w:tcW w:w="2070" w:type="dxa"/>
            <w:tcBorders/>
            <w:shd w:fill="auto" w:val="clear"/>
            <w:tcMar>
              <w:left w:w="108" w:type="dxa"/>
            </w:tcMar>
            <w:vAlign w:val="center"/>
          </w:tcPr>
          <w:p>
            <w:pPr>
              <w:pStyle w:val="Normal"/>
              <w:widowControl w:val="false"/>
              <w:spacing w:lineRule="auto" w:line="480" w:before="0" w:after="0"/>
              <w:rPr>
                <w:rFonts w:ascii="Times New Roman" w:hAnsi="Times New Roman" w:eastAsia="Times New Roman" w:cs="Times New Roman"/>
                <w:szCs w:val="20"/>
              </w:rPr>
            </w:pPr>
            <w:r>
              <w:rPr>
                <w:rFonts w:eastAsia="Times New Roman" w:cs="Times New Roman"/>
                <w:szCs w:val="20"/>
              </w:rPr>
              <w:t>REDNONUNIF</w:t>
            </w:r>
          </w:p>
        </w:tc>
        <w:tc>
          <w:tcPr>
            <w:tcW w:w="6493" w:type="dxa"/>
            <w:tcBorders/>
            <w:shd w:fill="auto" w:val="clear"/>
            <w:tcMar>
              <w:left w:w="108" w:type="dxa"/>
            </w:tcMar>
            <w:vAlign w:val="center"/>
          </w:tcPr>
          <w:p>
            <w:pPr>
              <w:pStyle w:val="Normal"/>
              <w:widowControl w:val="false"/>
              <w:spacing w:lineRule="auto" w:line="240" w:before="0" w:after="0"/>
              <w:rPr>
                <w:rFonts w:ascii="Times New Roman" w:hAnsi="Times New Roman" w:eastAsia="Times New Roman" w:cs="Times New Roman"/>
                <w:szCs w:val="20"/>
              </w:rPr>
            </w:pPr>
            <w:r>
              <w:rPr>
                <w:rFonts w:eastAsia="Times New Roman" w:cs="Times New Roman"/>
                <w:szCs w:val="20"/>
              </w:rPr>
              <w:t>Red-band reflectance spatial non-uniformity or saturation &gt; 0.01. Test not applied in sun glint region.</w:t>
            </w:r>
          </w:p>
        </w:tc>
      </w:tr>
      <w:tr>
        <w:trPr/>
        <w:tc>
          <w:tcPr>
            <w:tcW w:w="702" w:type="dxa"/>
            <w:tcBorders/>
            <w:shd w:fill="auto" w:val="clear"/>
            <w:tcMar>
              <w:left w:w="108" w:type="dxa"/>
            </w:tcMar>
            <w:vAlign w:val="center"/>
          </w:tcPr>
          <w:p>
            <w:pPr>
              <w:pStyle w:val="Normal"/>
              <w:widowControl w:val="false"/>
              <w:spacing w:lineRule="auto" w:line="480" w:before="0" w:after="0"/>
              <w:rPr>
                <w:rFonts w:ascii="Times New Roman" w:hAnsi="Times New Roman" w:eastAsia="Times New Roman" w:cs="Times New Roman"/>
                <w:szCs w:val="20"/>
              </w:rPr>
            </w:pPr>
            <w:r>
              <w:rPr>
                <w:rFonts w:eastAsia="Times New Roman" w:cs="Times New Roman"/>
                <w:szCs w:val="20"/>
              </w:rPr>
              <w:t>12</w:t>
            </w:r>
          </w:p>
        </w:tc>
        <w:tc>
          <w:tcPr>
            <w:tcW w:w="2070" w:type="dxa"/>
            <w:tcBorders/>
            <w:shd w:fill="auto" w:val="clear"/>
            <w:tcMar>
              <w:left w:w="108" w:type="dxa"/>
            </w:tcMar>
            <w:vAlign w:val="center"/>
          </w:tcPr>
          <w:p>
            <w:pPr>
              <w:pStyle w:val="Normal"/>
              <w:widowControl w:val="false"/>
              <w:spacing w:lineRule="auto" w:line="480" w:before="0" w:after="0"/>
              <w:rPr>
                <w:rFonts w:ascii="Times New Roman" w:hAnsi="Times New Roman" w:eastAsia="Times New Roman" w:cs="Times New Roman"/>
                <w:szCs w:val="20"/>
              </w:rPr>
            </w:pPr>
            <w:r>
              <w:rPr>
                <w:rFonts w:eastAsia="Times New Roman" w:cs="Times New Roman"/>
                <w:szCs w:val="20"/>
              </w:rPr>
              <w:t>HISENZ</w:t>
            </w:r>
          </w:p>
        </w:tc>
        <w:tc>
          <w:tcPr>
            <w:tcW w:w="6493" w:type="dxa"/>
            <w:tcBorders/>
            <w:shd w:fill="auto" w:val="clear"/>
            <w:tcMar>
              <w:left w:w="108" w:type="dxa"/>
            </w:tcMar>
            <w:vAlign w:val="center"/>
          </w:tcPr>
          <w:p>
            <w:pPr>
              <w:pStyle w:val="Normal"/>
              <w:widowControl w:val="false"/>
              <w:spacing w:lineRule="auto" w:line="240" w:before="0" w:after="0"/>
              <w:rPr>
                <w:rFonts w:ascii="Times New Roman" w:hAnsi="Times New Roman" w:eastAsia="Times New Roman" w:cs="Times New Roman"/>
                <w:szCs w:val="20"/>
              </w:rPr>
            </w:pPr>
            <w:r>
              <w:rPr>
                <w:rFonts w:eastAsia="Times New Roman" w:cs="Times New Roman"/>
                <w:szCs w:val="20"/>
              </w:rPr>
              <w:t>Sensor zenith angle high &gt; 55</w:t>
            </w:r>
            <w:r>
              <w:rPr>
                <w:rFonts w:eastAsia="Times New Roman" w:cs="Times New Roman"/>
                <w:szCs w:val="20"/>
                <w:vertAlign w:val="superscript"/>
              </w:rPr>
              <w:t>o</w:t>
            </w:r>
          </w:p>
        </w:tc>
      </w:tr>
      <w:tr>
        <w:trPr/>
        <w:tc>
          <w:tcPr>
            <w:tcW w:w="702" w:type="dxa"/>
            <w:tcBorders/>
            <w:shd w:fill="auto" w:val="clear"/>
            <w:tcMar>
              <w:left w:w="108" w:type="dxa"/>
            </w:tcMar>
            <w:vAlign w:val="center"/>
          </w:tcPr>
          <w:p>
            <w:pPr>
              <w:pStyle w:val="Normal"/>
              <w:widowControl w:val="false"/>
              <w:spacing w:lineRule="auto" w:line="480" w:before="0" w:after="0"/>
              <w:rPr>
                <w:rFonts w:ascii="Times New Roman" w:hAnsi="Times New Roman" w:eastAsia="Times New Roman" w:cs="Times New Roman"/>
                <w:szCs w:val="20"/>
              </w:rPr>
            </w:pPr>
            <w:r>
              <w:rPr>
                <w:rFonts w:eastAsia="Times New Roman" w:cs="Times New Roman"/>
                <w:szCs w:val="20"/>
              </w:rPr>
              <w:t>13</w:t>
            </w:r>
          </w:p>
        </w:tc>
        <w:tc>
          <w:tcPr>
            <w:tcW w:w="2070" w:type="dxa"/>
            <w:tcBorders/>
            <w:shd w:fill="auto" w:val="clear"/>
            <w:tcMar>
              <w:left w:w="108" w:type="dxa"/>
            </w:tcMar>
            <w:vAlign w:val="center"/>
          </w:tcPr>
          <w:p>
            <w:pPr>
              <w:pStyle w:val="Normal"/>
              <w:widowControl w:val="false"/>
              <w:spacing w:lineRule="auto" w:line="480" w:before="0" w:after="0"/>
              <w:rPr>
                <w:rFonts w:ascii="Times New Roman" w:hAnsi="Times New Roman" w:eastAsia="Times New Roman" w:cs="Times New Roman"/>
                <w:szCs w:val="20"/>
              </w:rPr>
            </w:pPr>
            <w:r>
              <w:rPr>
                <w:rFonts w:eastAsia="Times New Roman" w:cs="Times New Roman"/>
                <w:szCs w:val="20"/>
              </w:rPr>
              <w:t>VHISENZ</w:t>
            </w:r>
          </w:p>
        </w:tc>
        <w:tc>
          <w:tcPr>
            <w:tcW w:w="6493" w:type="dxa"/>
            <w:tcBorders/>
            <w:shd w:fill="auto" w:val="clear"/>
            <w:tcMar>
              <w:left w:w="108" w:type="dxa"/>
            </w:tcMar>
            <w:vAlign w:val="center"/>
          </w:tcPr>
          <w:p>
            <w:pPr>
              <w:pStyle w:val="Normal"/>
              <w:widowControl w:val="false"/>
              <w:spacing w:lineRule="auto" w:line="240" w:before="0" w:after="0"/>
              <w:rPr>
                <w:rFonts w:ascii="Times New Roman" w:hAnsi="Times New Roman" w:eastAsia="Times New Roman" w:cs="Times New Roman"/>
                <w:szCs w:val="20"/>
              </w:rPr>
            </w:pPr>
            <w:r>
              <w:rPr>
                <w:rFonts w:eastAsia="Times New Roman" w:cs="Times New Roman"/>
                <w:szCs w:val="20"/>
              </w:rPr>
              <w:t>Sensor zenith angle very high &gt; 65</w:t>
            </w:r>
            <w:r>
              <w:rPr>
                <w:rFonts w:eastAsia="Times New Roman" w:cs="Times New Roman"/>
                <w:szCs w:val="20"/>
                <w:vertAlign w:val="superscript"/>
              </w:rPr>
              <w:t>o</w:t>
            </w:r>
          </w:p>
        </w:tc>
      </w:tr>
      <w:tr>
        <w:trPr/>
        <w:tc>
          <w:tcPr>
            <w:tcW w:w="702" w:type="dxa"/>
            <w:tcBorders/>
            <w:shd w:fill="auto" w:val="clear"/>
            <w:tcMar>
              <w:left w:w="108" w:type="dxa"/>
            </w:tcMar>
            <w:vAlign w:val="center"/>
          </w:tcPr>
          <w:p>
            <w:pPr>
              <w:pStyle w:val="Normal"/>
              <w:widowControl w:val="false"/>
              <w:spacing w:lineRule="auto" w:line="480" w:before="0" w:after="0"/>
              <w:rPr>
                <w:rFonts w:ascii="Times New Roman" w:hAnsi="Times New Roman" w:eastAsia="Times New Roman" w:cs="Times New Roman"/>
                <w:szCs w:val="20"/>
              </w:rPr>
            </w:pPr>
            <w:r>
              <w:rPr>
                <w:rFonts w:eastAsia="Times New Roman" w:cs="Times New Roman"/>
                <w:szCs w:val="20"/>
              </w:rPr>
              <w:t>14</w:t>
            </w:r>
          </w:p>
        </w:tc>
        <w:tc>
          <w:tcPr>
            <w:tcW w:w="2070" w:type="dxa"/>
            <w:tcBorders/>
            <w:shd w:fill="auto" w:val="clear"/>
            <w:tcMar>
              <w:left w:w="108" w:type="dxa"/>
            </w:tcMar>
            <w:vAlign w:val="center"/>
          </w:tcPr>
          <w:p>
            <w:pPr>
              <w:pStyle w:val="Normal"/>
              <w:widowControl w:val="false"/>
              <w:spacing w:lineRule="auto" w:line="480" w:before="0" w:after="0"/>
              <w:rPr>
                <w:rFonts w:ascii="Times New Roman" w:hAnsi="Times New Roman" w:eastAsia="Times New Roman" w:cs="Times New Roman"/>
                <w:szCs w:val="20"/>
              </w:rPr>
            </w:pPr>
            <w:r>
              <w:rPr>
                <w:rFonts w:eastAsia="Times New Roman" w:cs="Times New Roman"/>
                <w:szCs w:val="20"/>
              </w:rPr>
              <w:t>SSTREFVDIFF</w:t>
            </w:r>
          </w:p>
        </w:tc>
        <w:tc>
          <w:tcPr>
            <w:tcW w:w="6493" w:type="dxa"/>
            <w:tcBorders/>
            <w:shd w:fill="auto" w:val="clear"/>
            <w:tcMar>
              <w:left w:w="108" w:type="dxa"/>
            </w:tcMar>
            <w:vAlign w:val="center"/>
          </w:tcPr>
          <w:p>
            <w:pPr>
              <w:pStyle w:val="Normal"/>
              <w:widowControl w:val="false"/>
              <w:spacing w:lineRule="auto" w:line="240" w:before="0" w:after="0"/>
              <w:rPr>
                <w:rFonts w:ascii="Times New Roman" w:hAnsi="Times New Roman" w:eastAsia="Times New Roman" w:cs="Times New Roman"/>
                <w:szCs w:val="20"/>
              </w:rPr>
            </w:pPr>
            <w:r>
              <w:rPr>
                <w:rFonts w:eastAsia="Times New Roman" w:cs="Times New Roman"/>
                <w:szCs w:val="20"/>
              </w:rPr>
              <w:t>SST</w:t>
            </w:r>
            <w:r>
              <w:rPr>
                <w:rFonts w:eastAsia="Times New Roman" w:cs="Times New Roman"/>
                <w:szCs w:val="20"/>
                <w:vertAlign w:val="subscript"/>
              </w:rPr>
              <w:t>skin</w:t>
            </w:r>
            <w:r>
              <w:rPr>
                <w:rFonts w:eastAsia="Times New Roman" w:cs="Times New Roman"/>
                <w:szCs w:val="20"/>
              </w:rPr>
              <w:t xml:space="preserve"> is too different from reference &gt; 5 </w:t>
            </w:r>
            <w:r>
              <w:rPr>
                <w:rFonts w:eastAsia="Times New Roman" w:cs="Times New Roman"/>
                <w:szCs w:val="20"/>
                <w:vertAlign w:val="superscript"/>
              </w:rPr>
              <w:t>o</w:t>
            </w:r>
            <w:r>
              <w:rPr>
                <w:rFonts w:eastAsia="Times New Roman" w:cs="Times New Roman"/>
                <w:szCs w:val="20"/>
              </w:rPr>
              <w:t>C</w:t>
            </w:r>
          </w:p>
        </w:tc>
      </w:tr>
      <w:tr>
        <w:trPr/>
        <w:tc>
          <w:tcPr>
            <w:tcW w:w="702" w:type="dxa"/>
            <w:tcBorders/>
            <w:shd w:fill="auto" w:val="clear"/>
            <w:tcMar>
              <w:left w:w="108" w:type="dxa"/>
            </w:tcMar>
            <w:vAlign w:val="center"/>
          </w:tcPr>
          <w:p>
            <w:pPr>
              <w:pStyle w:val="Normal"/>
              <w:widowControl w:val="false"/>
              <w:spacing w:lineRule="auto" w:line="480" w:before="0" w:after="0"/>
              <w:rPr>
                <w:rFonts w:ascii="Times New Roman" w:hAnsi="Times New Roman" w:eastAsia="Times New Roman" w:cs="Times New Roman"/>
                <w:szCs w:val="20"/>
              </w:rPr>
            </w:pPr>
            <w:r>
              <w:rPr>
                <w:rFonts w:eastAsia="Times New Roman" w:cs="Times New Roman"/>
                <w:szCs w:val="20"/>
              </w:rPr>
              <w:t>15</w:t>
            </w:r>
          </w:p>
        </w:tc>
        <w:tc>
          <w:tcPr>
            <w:tcW w:w="2070" w:type="dxa"/>
            <w:tcBorders/>
            <w:shd w:fill="auto" w:val="clear"/>
            <w:tcMar>
              <w:left w:w="108" w:type="dxa"/>
            </w:tcMar>
            <w:vAlign w:val="center"/>
          </w:tcPr>
          <w:p>
            <w:pPr>
              <w:pStyle w:val="Normal"/>
              <w:widowControl w:val="false"/>
              <w:spacing w:lineRule="auto" w:line="480" w:before="0" w:after="0"/>
              <w:rPr>
                <w:rFonts w:ascii="Times New Roman" w:hAnsi="Times New Roman" w:eastAsia="Times New Roman" w:cs="Times New Roman"/>
                <w:szCs w:val="20"/>
              </w:rPr>
            </w:pPr>
            <w:r>
              <w:rPr>
                <w:rFonts w:eastAsia="Times New Roman" w:cs="Times New Roman"/>
                <w:szCs w:val="20"/>
              </w:rPr>
              <w:t>SST_CLOUD</w:t>
            </w:r>
          </w:p>
        </w:tc>
        <w:tc>
          <w:tcPr>
            <w:tcW w:w="6493" w:type="dxa"/>
            <w:tcBorders/>
            <w:shd w:fill="auto" w:val="clear"/>
            <w:tcMar>
              <w:left w:w="108" w:type="dxa"/>
            </w:tcMar>
            <w:vAlign w:val="center"/>
          </w:tcPr>
          <w:p>
            <w:pPr>
              <w:pStyle w:val="Normal"/>
              <w:widowControl w:val="false"/>
              <w:spacing w:lineRule="auto" w:line="240" w:before="0" w:after="0"/>
              <w:rPr>
                <w:rFonts w:ascii="Times New Roman" w:hAnsi="Times New Roman" w:eastAsia="Times New Roman" w:cs="Times New Roman"/>
                <w:szCs w:val="20"/>
              </w:rPr>
            </w:pPr>
            <w:r>
              <w:rPr>
                <w:rFonts w:eastAsia="Times New Roman" w:cs="Times New Roman"/>
                <w:szCs w:val="20"/>
              </w:rPr>
              <w:t>Pixel failed the cloud Alternating Decision Tree</w:t>
            </w:r>
          </w:p>
        </w:tc>
      </w:tr>
    </w:tbl>
    <w:p>
      <w:pPr>
        <w:pStyle w:val="Normal"/>
        <w:spacing w:lineRule="auto" w:line="480"/>
        <w:rPr/>
      </w:pPr>
      <w:r>
        <w:rPr/>
      </w:r>
    </w:p>
    <w:p>
      <w:pPr>
        <w:pStyle w:val="Caption1"/>
        <w:rPr/>
      </w:pPr>
      <w:bookmarkStart w:id="115" w:name="_Ref484856614"/>
      <w:r>
        <w:rPr/>
        <w:t xml:space="preserve">Table </w:t>
      </w:r>
      <w:r>
        <w:rPr/>
        <w:fldChar w:fldCharType="begin"/>
      </w:r>
      <w:r>
        <w:instrText> SEQ Table \* ARABIC </w:instrText>
      </w:r>
      <w:r>
        <w:fldChar w:fldCharType="separate"/>
      </w:r>
      <w:r>
        <w:t>5</w:t>
      </w:r>
      <w:r>
        <w:fldChar w:fldCharType="end"/>
      </w:r>
      <w:bookmarkEnd w:id="115"/>
      <w:r>
        <w:rPr/>
        <w:t>. Quality tests combinations used to set quality</w:t>
      </w:r>
      <w:commentRangeStart w:id="28"/>
      <w:r>
        <w:rPr/>
        <w:t xml:space="preserve"> level</w:t>
      </w:r>
      <w:commentRangeEnd w:id="28"/>
      <w:r>
        <w:commentReference w:id="28"/>
      </w:r>
      <w:r>
        <w:rPr/>
      </w:r>
    </w:p>
    <w:tbl>
      <w:tblPr>
        <w:tblW w:w="5296" w:type="dxa"/>
        <w:jc w:val="center"/>
        <w:tblInd w:w="0" w:type="dxa"/>
        <w:tblBorders>
          <w:top w:val="single" w:sz="6" w:space="0" w:color="000001"/>
          <w:left w:val="single" w:sz="6" w:space="0" w:color="000001"/>
          <w:bottom w:val="single" w:sz="6" w:space="0" w:color="000001"/>
          <w:right w:val="single" w:sz="6" w:space="0" w:color="000001"/>
          <w:insideH w:val="single" w:sz="6" w:space="0" w:color="000001"/>
          <w:insideV w:val="single" w:sz="6" w:space="0" w:color="000001"/>
        </w:tblBorders>
        <w:tblCellMar>
          <w:top w:w="15" w:type="dxa"/>
          <w:left w:w="14" w:type="dxa"/>
          <w:bottom w:w="15" w:type="dxa"/>
          <w:right w:w="15" w:type="dxa"/>
        </w:tblCellMar>
        <w:tblLook w:val="00a0" w:noVBand="0" w:noHBand="0" w:lastColumn="0" w:firstColumn="1" w:lastRow="0" w:firstRow="1"/>
      </w:tblPr>
      <w:tblGrid>
        <w:gridCol w:w="1883"/>
        <w:gridCol w:w="1059"/>
        <w:gridCol w:w="1283"/>
        <w:gridCol w:w="1070"/>
      </w:tblGrid>
      <w:tr>
        <w:trPr/>
        <w:tc>
          <w:tcPr>
            <w:tcW w:w="1883"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color="auto" w:fill="auto" w:val="clear"/>
            <w:tcMar>
              <w:left w:w="14" w:type="dxa"/>
            </w:tcMar>
            <w:vAlign w:val="center"/>
          </w:tcPr>
          <w:p>
            <w:pPr>
              <w:pStyle w:val="Normal"/>
              <w:rPr/>
            </w:pPr>
            <w:r>
              <w:rPr/>
              <w:t xml:space="preserve">SST Flags </w:t>
            </w:r>
          </w:p>
          <w:p>
            <w:pPr>
              <w:pStyle w:val="Normal"/>
              <w:widowControl/>
              <w:bidi w:val="0"/>
              <w:spacing w:lineRule="auto" w:line="240" w:before="0" w:after="120"/>
              <w:jc w:val="left"/>
              <w:rPr/>
            </w:pPr>
            <w:r>
              <w:rPr/>
            </w:r>
          </w:p>
        </w:tc>
        <w:tc>
          <w:tcPr>
            <w:tcW w:w="1059"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color="auto" w:fill="auto" w:val="clear"/>
            <w:tcMar>
              <w:left w:w="14" w:type="dxa"/>
            </w:tcMar>
            <w:vAlign w:val="center"/>
          </w:tcPr>
          <w:p>
            <w:pPr>
              <w:pStyle w:val="Normal"/>
              <w:rPr/>
            </w:pPr>
            <w:r>
              <w:rPr/>
              <w:t>2 band</w:t>
            </w:r>
          </w:p>
          <w:p>
            <w:pPr>
              <w:pStyle w:val="Normal"/>
              <w:widowControl/>
              <w:bidi w:val="0"/>
              <w:spacing w:lineRule="auto" w:line="240" w:before="0" w:after="120"/>
              <w:jc w:val="left"/>
              <w:rPr/>
            </w:pPr>
            <w:r>
              <w:rPr/>
              <w:t>SST Day Minimum Quality Level</w:t>
            </w:r>
          </w:p>
        </w:tc>
        <w:tc>
          <w:tcPr>
            <w:tcW w:w="1283"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auto" w:val="clear"/>
            <w:tcMar>
              <w:left w:w="14" w:type="dxa"/>
            </w:tcMar>
            <w:vAlign w:val="center"/>
          </w:tcPr>
          <w:p>
            <w:pPr>
              <w:pStyle w:val="Normal"/>
              <w:widowControl/>
              <w:bidi w:val="0"/>
              <w:spacing w:lineRule="auto" w:line="240" w:before="0" w:after="120"/>
              <w:jc w:val="left"/>
              <w:rPr>
                <w:szCs w:val="20"/>
              </w:rPr>
            </w:pPr>
            <w:r>
              <w:rPr>
                <w:szCs w:val="20"/>
              </w:rPr>
              <w:t>2 band NSST Night Minimum Quality Level</w:t>
            </w:r>
          </w:p>
        </w:tc>
        <w:tc>
          <w:tcPr>
            <w:tcW w:w="1070"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auto" w:val="clear"/>
            <w:tcMar>
              <w:left w:w="14" w:type="dxa"/>
            </w:tcMar>
            <w:vAlign w:val="center"/>
          </w:tcPr>
          <w:p>
            <w:pPr>
              <w:pStyle w:val="Normal"/>
              <w:rPr>
                <w:szCs w:val="20"/>
              </w:rPr>
            </w:pPr>
            <w:r>
              <w:rPr>
                <w:szCs w:val="20"/>
              </w:rPr>
              <w:t>3 band</w:t>
            </w:r>
          </w:p>
          <w:p>
            <w:pPr>
              <w:pStyle w:val="Normal"/>
              <w:widowControl/>
              <w:bidi w:val="0"/>
              <w:spacing w:lineRule="auto" w:line="240" w:before="0" w:after="120"/>
              <w:jc w:val="left"/>
              <w:rPr>
                <w:szCs w:val="20"/>
              </w:rPr>
            </w:pPr>
            <w:r>
              <w:rPr>
                <w:szCs w:val="20"/>
              </w:rPr>
              <w:t>SST_triple Minimum Quality Level</w:t>
            </w:r>
          </w:p>
        </w:tc>
      </w:tr>
      <w:tr>
        <w:trPr/>
        <w:tc>
          <w:tcPr>
            <w:tcW w:w="1883"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color="auto" w:fill="auto" w:val="clear"/>
            <w:tcMar>
              <w:left w:w="14" w:type="dxa"/>
            </w:tcMar>
            <w:vAlign w:val="center"/>
          </w:tcPr>
          <w:p>
            <w:pPr>
              <w:pStyle w:val="Normal"/>
              <w:widowControl/>
              <w:bidi w:val="0"/>
              <w:spacing w:lineRule="auto" w:line="240" w:before="0" w:after="120"/>
              <w:jc w:val="left"/>
              <w:rPr/>
            </w:pPr>
            <w:r>
              <w:rPr/>
              <w:t>ISMASKED</w:t>
            </w:r>
          </w:p>
        </w:tc>
        <w:tc>
          <w:tcPr>
            <w:tcW w:w="1059"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color="auto" w:fill="auto" w:val="clear"/>
            <w:tcMar>
              <w:left w:w="14" w:type="dxa"/>
            </w:tcMar>
            <w:vAlign w:val="center"/>
          </w:tcPr>
          <w:p>
            <w:pPr>
              <w:pStyle w:val="Normal"/>
              <w:spacing w:before="0" w:after="120"/>
              <w:jc w:val="center"/>
              <w:rPr/>
            </w:pPr>
            <w:r>
              <w:rPr/>
              <w:t>4</w:t>
            </w:r>
          </w:p>
        </w:tc>
        <w:tc>
          <w:tcPr>
            <w:tcW w:w="1283"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auto" w:val="clear"/>
            <w:tcMar>
              <w:left w:w="14" w:type="dxa"/>
            </w:tcMar>
            <w:vAlign w:val="center"/>
          </w:tcPr>
          <w:p>
            <w:pPr>
              <w:pStyle w:val="Normal"/>
              <w:spacing w:before="0" w:after="120"/>
              <w:jc w:val="center"/>
              <w:rPr>
                <w:szCs w:val="20"/>
              </w:rPr>
            </w:pPr>
            <w:r>
              <w:rPr>
                <w:szCs w:val="20"/>
              </w:rPr>
              <w:t>4</w:t>
            </w:r>
          </w:p>
        </w:tc>
        <w:tc>
          <w:tcPr>
            <w:tcW w:w="1070"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auto" w:val="clear"/>
            <w:tcMar>
              <w:left w:w="14" w:type="dxa"/>
            </w:tcMar>
            <w:vAlign w:val="center"/>
          </w:tcPr>
          <w:p>
            <w:pPr>
              <w:pStyle w:val="Normal"/>
              <w:spacing w:before="0" w:after="120"/>
              <w:jc w:val="center"/>
              <w:rPr>
                <w:szCs w:val="20"/>
              </w:rPr>
            </w:pPr>
            <w:r>
              <w:rPr>
                <w:szCs w:val="20"/>
              </w:rPr>
              <w:t>4</w:t>
            </w:r>
          </w:p>
        </w:tc>
      </w:tr>
      <w:tr>
        <w:trPr/>
        <w:tc>
          <w:tcPr>
            <w:tcW w:w="1883"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color="auto" w:fill="auto" w:val="clear"/>
            <w:tcMar>
              <w:left w:w="14" w:type="dxa"/>
            </w:tcMar>
            <w:vAlign w:val="center"/>
          </w:tcPr>
          <w:p>
            <w:pPr>
              <w:pStyle w:val="Normal"/>
              <w:widowControl/>
              <w:bidi w:val="0"/>
              <w:spacing w:lineRule="auto" w:line="240" w:before="0" w:after="120"/>
              <w:jc w:val="left"/>
              <w:rPr/>
            </w:pPr>
            <w:r>
              <w:rPr/>
              <w:t>BTBAD</w:t>
            </w:r>
          </w:p>
        </w:tc>
        <w:tc>
          <w:tcPr>
            <w:tcW w:w="1059"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color="auto" w:fill="auto" w:val="clear"/>
            <w:tcMar>
              <w:left w:w="14" w:type="dxa"/>
            </w:tcMar>
            <w:vAlign w:val="center"/>
          </w:tcPr>
          <w:p>
            <w:pPr>
              <w:pStyle w:val="Normal"/>
              <w:spacing w:before="0" w:after="120"/>
              <w:jc w:val="center"/>
              <w:rPr/>
            </w:pPr>
            <w:r>
              <w:rPr/>
              <w:t>4</w:t>
            </w:r>
          </w:p>
        </w:tc>
        <w:tc>
          <w:tcPr>
            <w:tcW w:w="1283"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auto" w:val="clear"/>
            <w:tcMar>
              <w:left w:w="14" w:type="dxa"/>
            </w:tcMar>
            <w:vAlign w:val="center"/>
          </w:tcPr>
          <w:p>
            <w:pPr>
              <w:pStyle w:val="Normal"/>
              <w:spacing w:before="0" w:after="120"/>
              <w:jc w:val="center"/>
              <w:rPr>
                <w:szCs w:val="20"/>
              </w:rPr>
            </w:pPr>
            <w:r>
              <w:rPr>
                <w:szCs w:val="20"/>
              </w:rPr>
              <w:t>4</w:t>
            </w:r>
          </w:p>
        </w:tc>
        <w:tc>
          <w:tcPr>
            <w:tcW w:w="1070"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auto" w:val="clear"/>
            <w:tcMar>
              <w:left w:w="14" w:type="dxa"/>
            </w:tcMar>
            <w:vAlign w:val="center"/>
          </w:tcPr>
          <w:p>
            <w:pPr>
              <w:pStyle w:val="Normal"/>
              <w:spacing w:before="0" w:after="120"/>
              <w:jc w:val="center"/>
              <w:rPr>
                <w:szCs w:val="20"/>
              </w:rPr>
            </w:pPr>
            <w:r>
              <w:rPr>
                <w:szCs w:val="20"/>
              </w:rPr>
              <w:t>4</w:t>
            </w:r>
          </w:p>
        </w:tc>
      </w:tr>
      <w:tr>
        <w:trPr/>
        <w:tc>
          <w:tcPr>
            <w:tcW w:w="1883"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color="auto" w:fill="auto" w:val="clear"/>
            <w:tcMar>
              <w:left w:w="14" w:type="dxa"/>
            </w:tcMar>
            <w:vAlign w:val="center"/>
          </w:tcPr>
          <w:p>
            <w:pPr>
              <w:pStyle w:val="Normal"/>
              <w:widowControl/>
              <w:bidi w:val="0"/>
              <w:spacing w:lineRule="auto" w:line="240" w:before="0" w:after="120"/>
              <w:jc w:val="left"/>
              <w:rPr/>
            </w:pPr>
            <w:r>
              <w:rPr/>
              <w:t>VHISENZ</w:t>
            </w:r>
          </w:p>
        </w:tc>
        <w:tc>
          <w:tcPr>
            <w:tcW w:w="1059"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color="auto" w:fill="auto" w:val="clear"/>
            <w:tcMar>
              <w:left w:w="14" w:type="dxa"/>
            </w:tcMar>
            <w:vAlign w:val="center"/>
          </w:tcPr>
          <w:p>
            <w:pPr>
              <w:pStyle w:val="Normal"/>
              <w:spacing w:before="0" w:after="120"/>
              <w:jc w:val="center"/>
              <w:rPr/>
            </w:pPr>
            <w:r>
              <w:rPr/>
              <w:t>3</w:t>
            </w:r>
          </w:p>
        </w:tc>
        <w:tc>
          <w:tcPr>
            <w:tcW w:w="1283"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auto" w:val="clear"/>
            <w:tcMar>
              <w:left w:w="14" w:type="dxa"/>
            </w:tcMar>
            <w:vAlign w:val="center"/>
          </w:tcPr>
          <w:p>
            <w:pPr>
              <w:pStyle w:val="Normal"/>
              <w:spacing w:before="0" w:after="120"/>
              <w:jc w:val="center"/>
              <w:rPr>
                <w:szCs w:val="20"/>
              </w:rPr>
            </w:pPr>
            <w:r>
              <w:rPr>
                <w:szCs w:val="20"/>
              </w:rPr>
              <w:t>3</w:t>
            </w:r>
          </w:p>
        </w:tc>
        <w:tc>
          <w:tcPr>
            <w:tcW w:w="1070"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auto" w:val="clear"/>
            <w:tcMar>
              <w:left w:w="14" w:type="dxa"/>
            </w:tcMar>
            <w:vAlign w:val="center"/>
          </w:tcPr>
          <w:p>
            <w:pPr>
              <w:pStyle w:val="Normal"/>
              <w:spacing w:before="0" w:after="120"/>
              <w:jc w:val="center"/>
              <w:rPr>
                <w:szCs w:val="20"/>
              </w:rPr>
            </w:pPr>
            <w:r>
              <w:rPr>
                <w:szCs w:val="20"/>
              </w:rPr>
              <w:t>3</w:t>
            </w:r>
          </w:p>
        </w:tc>
      </w:tr>
      <w:tr>
        <w:trPr/>
        <w:tc>
          <w:tcPr>
            <w:tcW w:w="1883"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color="auto" w:fill="auto" w:val="clear"/>
            <w:tcMar>
              <w:left w:w="14" w:type="dxa"/>
            </w:tcMar>
            <w:vAlign w:val="center"/>
          </w:tcPr>
          <w:p>
            <w:pPr>
              <w:pStyle w:val="Normal"/>
              <w:widowControl/>
              <w:bidi w:val="0"/>
              <w:spacing w:lineRule="auto" w:line="240" w:before="0" w:after="120"/>
              <w:jc w:val="left"/>
              <w:rPr/>
            </w:pPr>
            <w:r>
              <w:rPr/>
              <w:t>BTRANGE</w:t>
            </w:r>
          </w:p>
        </w:tc>
        <w:tc>
          <w:tcPr>
            <w:tcW w:w="1059"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color="auto" w:fill="auto" w:val="clear"/>
            <w:tcMar>
              <w:left w:w="14" w:type="dxa"/>
            </w:tcMar>
            <w:vAlign w:val="center"/>
          </w:tcPr>
          <w:p>
            <w:pPr>
              <w:pStyle w:val="Normal"/>
              <w:spacing w:before="0" w:after="120"/>
              <w:jc w:val="center"/>
              <w:rPr/>
            </w:pPr>
            <w:r>
              <w:rPr/>
              <w:t>3</w:t>
            </w:r>
          </w:p>
        </w:tc>
        <w:tc>
          <w:tcPr>
            <w:tcW w:w="1283"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auto" w:val="clear"/>
            <w:tcMar>
              <w:left w:w="14" w:type="dxa"/>
            </w:tcMar>
            <w:vAlign w:val="center"/>
          </w:tcPr>
          <w:p>
            <w:pPr>
              <w:pStyle w:val="Normal"/>
              <w:spacing w:before="0" w:after="120"/>
              <w:jc w:val="center"/>
              <w:rPr>
                <w:szCs w:val="20"/>
              </w:rPr>
            </w:pPr>
            <w:r>
              <w:rPr>
                <w:szCs w:val="20"/>
              </w:rPr>
              <w:t>3</w:t>
            </w:r>
          </w:p>
        </w:tc>
        <w:tc>
          <w:tcPr>
            <w:tcW w:w="1070"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auto" w:val="clear"/>
            <w:tcMar>
              <w:left w:w="14" w:type="dxa"/>
            </w:tcMar>
            <w:vAlign w:val="center"/>
          </w:tcPr>
          <w:p>
            <w:pPr>
              <w:pStyle w:val="Normal"/>
              <w:spacing w:before="0" w:after="120"/>
              <w:jc w:val="center"/>
              <w:rPr>
                <w:szCs w:val="20"/>
              </w:rPr>
            </w:pPr>
            <w:r>
              <w:rPr>
                <w:szCs w:val="20"/>
              </w:rPr>
              <w:t>3</w:t>
            </w:r>
          </w:p>
        </w:tc>
      </w:tr>
      <w:tr>
        <w:trPr/>
        <w:tc>
          <w:tcPr>
            <w:tcW w:w="1883"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color="auto" w:fill="auto" w:val="clear"/>
            <w:tcMar>
              <w:left w:w="14" w:type="dxa"/>
            </w:tcMar>
            <w:vAlign w:val="center"/>
          </w:tcPr>
          <w:p>
            <w:pPr>
              <w:pStyle w:val="Normal"/>
              <w:widowControl/>
              <w:bidi w:val="0"/>
              <w:spacing w:lineRule="auto" w:line="240" w:before="0" w:after="120"/>
              <w:jc w:val="left"/>
              <w:rPr/>
            </w:pPr>
            <w:r>
              <w:rPr/>
              <w:t>SSTRANGE</w:t>
            </w:r>
          </w:p>
        </w:tc>
        <w:tc>
          <w:tcPr>
            <w:tcW w:w="1059"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color="auto" w:fill="auto" w:val="clear"/>
            <w:tcMar>
              <w:left w:w="14" w:type="dxa"/>
            </w:tcMar>
            <w:vAlign w:val="center"/>
          </w:tcPr>
          <w:p>
            <w:pPr>
              <w:pStyle w:val="Normal"/>
              <w:spacing w:before="0" w:after="120"/>
              <w:jc w:val="center"/>
              <w:rPr/>
            </w:pPr>
            <w:r>
              <w:rPr/>
              <w:t>3</w:t>
            </w:r>
          </w:p>
        </w:tc>
        <w:tc>
          <w:tcPr>
            <w:tcW w:w="1283"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auto" w:val="clear"/>
            <w:tcMar>
              <w:left w:w="14" w:type="dxa"/>
            </w:tcMar>
            <w:vAlign w:val="center"/>
          </w:tcPr>
          <w:p>
            <w:pPr>
              <w:pStyle w:val="Normal"/>
              <w:spacing w:before="0" w:after="120"/>
              <w:jc w:val="center"/>
              <w:rPr>
                <w:szCs w:val="20"/>
              </w:rPr>
            </w:pPr>
            <w:r>
              <w:rPr>
                <w:szCs w:val="20"/>
              </w:rPr>
              <w:t>3</w:t>
            </w:r>
          </w:p>
        </w:tc>
        <w:tc>
          <w:tcPr>
            <w:tcW w:w="1070"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auto" w:val="clear"/>
            <w:tcMar>
              <w:left w:w="14" w:type="dxa"/>
            </w:tcMar>
            <w:vAlign w:val="center"/>
          </w:tcPr>
          <w:p>
            <w:pPr>
              <w:pStyle w:val="Normal"/>
              <w:spacing w:before="0" w:after="120"/>
              <w:jc w:val="center"/>
              <w:rPr>
                <w:szCs w:val="20"/>
              </w:rPr>
            </w:pPr>
            <w:r>
              <w:rPr>
                <w:szCs w:val="20"/>
              </w:rPr>
              <w:t>3</w:t>
            </w:r>
          </w:p>
        </w:tc>
      </w:tr>
      <w:tr>
        <w:trPr/>
        <w:tc>
          <w:tcPr>
            <w:tcW w:w="1883"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color="auto" w:fill="auto" w:val="clear"/>
            <w:tcMar>
              <w:left w:w="14" w:type="dxa"/>
            </w:tcMar>
            <w:vAlign w:val="center"/>
          </w:tcPr>
          <w:p>
            <w:pPr>
              <w:pStyle w:val="Normal"/>
              <w:widowControl/>
              <w:bidi w:val="0"/>
              <w:spacing w:lineRule="auto" w:line="240" w:before="0" w:after="120"/>
              <w:jc w:val="left"/>
              <w:rPr/>
            </w:pPr>
            <w:r>
              <w:rPr/>
              <w:t>BTVNONUNIF</w:t>
            </w:r>
          </w:p>
        </w:tc>
        <w:tc>
          <w:tcPr>
            <w:tcW w:w="1059"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color="auto" w:fill="auto" w:val="clear"/>
            <w:tcMar>
              <w:left w:w="14" w:type="dxa"/>
            </w:tcMar>
            <w:vAlign w:val="center"/>
          </w:tcPr>
          <w:p>
            <w:pPr>
              <w:pStyle w:val="Normal"/>
              <w:spacing w:before="0" w:after="120"/>
              <w:jc w:val="center"/>
              <w:rPr/>
            </w:pPr>
            <w:r>
              <w:rPr/>
              <w:t>3</w:t>
            </w:r>
          </w:p>
        </w:tc>
        <w:tc>
          <w:tcPr>
            <w:tcW w:w="1283"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auto" w:val="clear"/>
            <w:tcMar>
              <w:left w:w="14" w:type="dxa"/>
            </w:tcMar>
            <w:vAlign w:val="center"/>
          </w:tcPr>
          <w:p>
            <w:pPr>
              <w:pStyle w:val="Normal"/>
              <w:spacing w:before="0" w:after="120"/>
              <w:jc w:val="center"/>
              <w:rPr>
                <w:szCs w:val="20"/>
              </w:rPr>
            </w:pPr>
            <w:r>
              <w:rPr>
                <w:szCs w:val="20"/>
              </w:rPr>
              <w:t>3</w:t>
            </w:r>
          </w:p>
        </w:tc>
        <w:tc>
          <w:tcPr>
            <w:tcW w:w="1070"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auto" w:val="clear"/>
            <w:tcMar>
              <w:left w:w="14" w:type="dxa"/>
            </w:tcMar>
            <w:vAlign w:val="center"/>
          </w:tcPr>
          <w:p>
            <w:pPr>
              <w:pStyle w:val="Normal"/>
              <w:spacing w:before="0" w:after="120"/>
              <w:jc w:val="center"/>
              <w:rPr>
                <w:szCs w:val="20"/>
              </w:rPr>
            </w:pPr>
            <w:r>
              <w:rPr>
                <w:szCs w:val="20"/>
              </w:rPr>
              <w:t>3</w:t>
            </w:r>
          </w:p>
        </w:tc>
      </w:tr>
      <w:tr>
        <w:trPr/>
        <w:tc>
          <w:tcPr>
            <w:tcW w:w="1883"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color="auto" w:fill="auto" w:val="clear"/>
            <w:tcMar>
              <w:left w:w="14" w:type="dxa"/>
            </w:tcMar>
            <w:vAlign w:val="center"/>
          </w:tcPr>
          <w:p>
            <w:pPr>
              <w:pStyle w:val="Normal"/>
              <w:widowControl/>
              <w:bidi w:val="0"/>
              <w:spacing w:lineRule="auto" w:line="240" w:before="0" w:after="120"/>
              <w:jc w:val="left"/>
              <w:rPr/>
            </w:pPr>
            <w:r>
              <w:rPr/>
              <w:t>SSTREFVDIFF</w:t>
            </w:r>
          </w:p>
        </w:tc>
        <w:tc>
          <w:tcPr>
            <w:tcW w:w="1059"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color="auto" w:fill="auto" w:val="clear"/>
            <w:tcMar>
              <w:left w:w="14" w:type="dxa"/>
            </w:tcMar>
            <w:vAlign w:val="center"/>
          </w:tcPr>
          <w:p>
            <w:pPr>
              <w:pStyle w:val="Normal"/>
              <w:spacing w:before="0" w:after="120"/>
              <w:jc w:val="center"/>
              <w:rPr/>
            </w:pPr>
            <w:r>
              <w:rPr/>
              <w:t>3</w:t>
            </w:r>
          </w:p>
        </w:tc>
        <w:tc>
          <w:tcPr>
            <w:tcW w:w="1283"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auto" w:val="clear"/>
            <w:tcMar>
              <w:left w:w="14" w:type="dxa"/>
            </w:tcMar>
            <w:vAlign w:val="center"/>
          </w:tcPr>
          <w:p>
            <w:pPr>
              <w:pStyle w:val="Normal"/>
              <w:spacing w:before="0" w:after="120"/>
              <w:jc w:val="center"/>
              <w:rPr>
                <w:szCs w:val="20"/>
              </w:rPr>
            </w:pPr>
            <w:r>
              <w:rPr>
                <w:szCs w:val="20"/>
              </w:rPr>
              <w:t>3</w:t>
            </w:r>
          </w:p>
        </w:tc>
        <w:tc>
          <w:tcPr>
            <w:tcW w:w="1070"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auto" w:val="clear"/>
            <w:tcMar>
              <w:left w:w="14" w:type="dxa"/>
            </w:tcMar>
            <w:vAlign w:val="center"/>
          </w:tcPr>
          <w:p>
            <w:pPr>
              <w:pStyle w:val="Normal"/>
              <w:spacing w:before="0" w:after="120"/>
              <w:jc w:val="center"/>
              <w:rPr>
                <w:szCs w:val="20"/>
              </w:rPr>
            </w:pPr>
            <w:r>
              <w:rPr>
                <w:szCs w:val="20"/>
              </w:rPr>
              <w:t>3</w:t>
            </w:r>
          </w:p>
        </w:tc>
      </w:tr>
      <w:tr>
        <w:trPr/>
        <w:tc>
          <w:tcPr>
            <w:tcW w:w="1883"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color="auto" w:fill="auto" w:val="clear"/>
            <w:tcMar>
              <w:left w:w="14" w:type="dxa"/>
            </w:tcMar>
            <w:vAlign w:val="center"/>
          </w:tcPr>
          <w:p>
            <w:pPr>
              <w:pStyle w:val="Normal"/>
              <w:widowControl/>
              <w:bidi w:val="0"/>
              <w:spacing w:lineRule="auto" w:line="240" w:before="0" w:after="120"/>
              <w:jc w:val="left"/>
              <w:rPr/>
            </w:pPr>
            <w:r>
              <w:rPr>
                <w:szCs w:val="20"/>
              </w:rPr>
              <w:t>BT4REFDIFF</w:t>
            </w:r>
          </w:p>
        </w:tc>
        <w:tc>
          <w:tcPr>
            <w:tcW w:w="1059"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color="auto" w:fill="auto" w:val="clear"/>
            <w:tcMar>
              <w:left w:w="14" w:type="dxa"/>
            </w:tcMar>
            <w:vAlign w:val="center"/>
          </w:tcPr>
          <w:p>
            <w:pPr>
              <w:pStyle w:val="Normal"/>
              <w:spacing w:before="0" w:after="120"/>
              <w:jc w:val="center"/>
              <w:rPr/>
            </w:pPr>
            <w:r>
              <w:rPr/>
              <w:t>NA</w:t>
            </w:r>
          </w:p>
        </w:tc>
        <w:tc>
          <w:tcPr>
            <w:tcW w:w="1283"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auto" w:val="clear"/>
            <w:tcMar>
              <w:left w:w="14" w:type="dxa"/>
            </w:tcMar>
            <w:vAlign w:val="center"/>
          </w:tcPr>
          <w:p>
            <w:pPr>
              <w:pStyle w:val="Normal"/>
              <w:spacing w:before="0" w:after="120"/>
              <w:jc w:val="center"/>
              <w:rPr>
                <w:szCs w:val="20"/>
              </w:rPr>
            </w:pPr>
            <w:r>
              <w:rPr>
                <w:szCs w:val="20"/>
              </w:rPr>
              <w:t>3</w:t>
            </w:r>
          </w:p>
        </w:tc>
        <w:tc>
          <w:tcPr>
            <w:tcW w:w="1070"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auto" w:val="clear"/>
            <w:tcMar>
              <w:left w:w="14" w:type="dxa"/>
            </w:tcMar>
            <w:vAlign w:val="center"/>
          </w:tcPr>
          <w:p>
            <w:pPr>
              <w:pStyle w:val="Normal"/>
              <w:spacing w:before="0" w:after="120"/>
              <w:jc w:val="center"/>
              <w:rPr>
                <w:szCs w:val="20"/>
              </w:rPr>
            </w:pPr>
            <w:r>
              <w:rPr>
                <w:szCs w:val="20"/>
              </w:rPr>
              <w:t>3</w:t>
            </w:r>
          </w:p>
        </w:tc>
      </w:tr>
      <w:tr>
        <w:trPr/>
        <w:tc>
          <w:tcPr>
            <w:tcW w:w="1883"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color="auto" w:fill="auto" w:val="clear"/>
            <w:tcMar>
              <w:left w:w="14" w:type="dxa"/>
            </w:tcMar>
            <w:vAlign w:val="center"/>
          </w:tcPr>
          <w:p>
            <w:pPr>
              <w:pStyle w:val="Normal"/>
              <w:widowControl/>
              <w:bidi w:val="0"/>
              <w:spacing w:lineRule="auto" w:line="240" w:before="0" w:after="120"/>
              <w:jc w:val="left"/>
              <w:rPr/>
            </w:pPr>
            <w:r>
              <w:rPr/>
              <w:t>SST_cloud</w:t>
            </w:r>
          </w:p>
        </w:tc>
        <w:tc>
          <w:tcPr>
            <w:tcW w:w="1059"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color="auto" w:fill="auto" w:val="clear"/>
            <w:tcMar>
              <w:left w:w="14" w:type="dxa"/>
            </w:tcMar>
            <w:vAlign w:val="center"/>
          </w:tcPr>
          <w:p>
            <w:pPr>
              <w:pStyle w:val="Normal"/>
              <w:spacing w:before="0" w:after="120"/>
              <w:jc w:val="center"/>
              <w:rPr/>
            </w:pPr>
            <w:r>
              <w:rPr/>
              <w:t>3</w:t>
            </w:r>
          </w:p>
        </w:tc>
        <w:tc>
          <w:tcPr>
            <w:tcW w:w="1283"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auto" w:val="clear"/>
            <w:tcMar>
              <w:left w:w="14" w:type="dxa"/>
            </w:tcMar>
            <w:vAlign w:val="center"/>
          </w:tcPr>
          <w:p>
            <w:pPr>
              <w:pStyle w:val="Normal"/>
              <w:spacing w:before="0" w:after="120"/>
              <w:jc w:val="center"/>
              <w:rPr>
                <w:szCs w:val="20"/>
              </w:rPr>
            </w:pPr>
            <w:r>
              <w:rPr>
                <w:szCs w:val="20"/>
              </w:rPr>
              <w:t>3</w:t>
            </w:r>
          </w:p>
        </w:tc>
        <w:tc>
          <w:tcPr>
            <w:tcW w:w="1070"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auto" w:val="clear"/>
            <w:tcMar>
              <w:left w:w="14" w:type="dxa"/>
            </w:tcMar>
            <w:vAlign w:val="center"/>
          </w:tcPr>
          <w:p>
            <w:pPr>
              <w:pStyle w:val="Normal"/>
              <w:spacing w:before="0" w:after="120"/>
              <w:jc w:val="center"/>
              <w:rPr>
                <w:szCs w:val="20"/>
              </w:rPr>
            </w:pPr>
            <w:r>
              <w:rPr>
                <w:szCs w:val="20"/>
              </w:rPr>
              <w:t>3</w:t>
            </w:r>
          </w:p>
        </w:tc>
      </w:tr>
      <w:tr>
        <w:trPr/>
        <w:tc>
          <w:tcPr>
            <w:tcW w:w="1883"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color="auto" w:fill="auto" w:val="clear"/>
            <w:tcMar>
              <w:left w:w="14" w:type="dxa"/>
            </w:tcMar>
            <w:vAlign w:val="center"/>
          </w:tcPr>
          <w:p>
            <w:pPr>
              <w:pStyle w:val="Normal"/>
              <w:widowControl/>
              <w:bidi w:val="0"/>
              <w:spacing w:lineRule="auto" w:line="240" w:before="0" w:after="120"/>
              <w:jc w:val="left"/>
              <w:rPr/>
            </w:pPr>
            <w:r>
              <w:rPr/>
              <w:t>REDNONUNIF</w:t>
            </w:r>
          </w:p>
        </w:tc>
        <w:tc>
          <w:tcPr>
            <w:tcW w:w="1059"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color="auto" w:fill="auto" w:val="clear"/>
            <w:tcMar>
              <w:left w:w="14" w:type="dxa"/>
            </w:tcMar>
            <w:vAlign w:val="center"/>
          </w:tcPr>
          <w:p>
            <w:pPr>
              <w:pStyle w:val="Normal"/>
              <w:spacing w:before="0" w:after="120"/>
              <w:jc w:val="center"/>
              <w:rPr/>
            </w:pPr>
            <w:r>
              <w:rPr/>
              <w:t>2</w:t>
            </w:r>
          </w:p>
        </w:tc>
        <w:tc>
          <w:tcPr>
            <w:tcW w:w="1283"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auto" w:val="clear"/>
            <w:tcMar>
              <w:left w:w="14" w:type="dxa"/>
            </w:tcMar>
            <w:vAlign w:val="center"/>
          </w:tcPr>
          <w:p>
            <w:pPr>
              <w:pStyle w:val="Normal"/>
              <w:spacing w:before="0" w:after="120"/>
              <w:jc w:val="center"/>
              <w:rPr>
                <w:szCs w:val="20"/>
              </w:rPr>
            </w:pPr>
            <w:r>
              <w:rPr>
                <w:szCs w:val="20"/>
              </w:rPr>
              <w:t>NA</w:t>
            </w:r>
          </w:p>
        </w:tc>
        <w:tc>
          <w:tcPr>
            <w:tcW w:w="1070"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auto" w:val="clear"/>
            <w:tcMar>
              <w:left w:w="14" w:type="dxa"/>
            </w:tcMar>
            <w:vAlign w:val="center"/>
          </w:tcPr>
          <w:p>
            <w:pPr>
              <w:pStyle w:val="Normal"/>
              <w:spacing w:before="0" w:after="120"/>
              <w:jc w:val="center"/>
              <w:rPr>
                <w:szCs w:val="20"/>
              </w:rPr>
            </w:pPr>
            <w:r>
              <w:rPr>
                <w:szCs w:val="20"/>
              </w:rPr>
              <w:t>NA</w:t>
            </w:r>
          </w:p>
        </w:tc>
      </w:tr>
      <w:tr>
        <w:trPr/>
        <w:tc>
          <w:tcPr>
            <w:tcW w:w="1883"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color="auto" w:fill="auto" w:val="clear"/>
            <w:tcMar>
              <w:left w:w="14" w:type="dxa"/>
            </w:tcMar>
            <w:vAlign w:val="center"/>
          </w:tcPr>
          <w:p>
            <w:pPr>
              <w:pStyle w:val="Normal"/>
              <w:widowControl/>
              <w:bidi w:val="0"/>
              <w:spacing w:lineRule="auto" w:line="240" w:before="0" w:after="120"/>
              <w:jc w:val="left"/>
              <w:rPr/>
            </w:pPr>
            <w:r>
              <w:rPr/>
              <w:t>SSTREFDIFF</w:t>
            </w:r>
          </w:p>
        </w:tc>
        <w:tc>
          <w:tcPr>
            <w:tcW w:w="1059"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color="auto" w:fill="auto" w:val="clear"/>
            <w:tcMar>
              <w:left w:w="14" w:type="dxa"/>
            </w:tcMar>
            <w:vAlign w:val="center"/>
          </w:tcPr>
          <w:p>
            <w:pPr>
              <w:pStyle w:val="Normal"/>
              <w:spacing w:before="0" w:after="120"/>
              <w:jc w:val="center"/>
              <w:rPr/>
            </w:pPr>
            <w:r>
              <w:rPr/>
              <w:t>2</w:t>
            </w:r>
          </w:p>
        </w:tc>
        <w:tc>
          <w:tcPr>
            <w:tcW w:w="1283"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auto" w:val="clear"/>
            <w:tcMar>
              <w:left w:w="14" w:type="dxa"/>
            </w:tcMar>
            <w:vAlign w:val="center"/>
          </w:tcPr>
          <w:p>
            <w:pPr>
              <w:pStyle w:val="Normal"/>
              <w:spacing w:before="0" w:after="120"/>
              <w:jc w:val="center"/>
              <w:rPr>
                <w:szCs w:val="20"/>
              </w:rPr>
            </w:pPr>
            <w:r>
              <w:rPr>
                <w:szCs w:val="20"/>
              </w:rPr>
              <w:t>2</w:t>
            </w:r>
          </w:p>
        </w:tc>
        <w:tc>
          <w:tcPr>
            <w:tcW w:w="1070"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auto" w:val="clear"/>
            <w:tcMar>
              <w:left w:w="14" w:type="dxa"/>
            </w:tcMar>
            <w:vAlign w:val="center"/>
          </w:tcPr>
          <w:p>
            <w:pPr>
              <w:pStyle w:val="Normal"/>
              <w:spacing w:before="0" w:after="120"/>
              <w:jc w:val="center"/>
              <w:rPr>
                <w:szCs w:val="20"/>
              </w:rPr>
            </w:pPr>
            <w:r>
              <w:rPr>
                <w:szCs w:val="20"/>
              </w:rPr>
              <w:t>2</w:t>
            </w:r>
          </w:p>
        </w:tc>
      </w:tr>
      <w:tr>
        <w:trPr/>
        <w:tc>
          <w:tcPr>
            <w:tcW w:w="1883"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color="auto" w:fill="auto" w:val="clear"/>
            <w:tcMar>
              <w:left w:w="14" w:type="dxa"/>
            </w:tcMar>
            <w:vAlign w:val="center"/>
          </w:tcPr>
          <w:p>
            <w:pPr>
              <w:pStyle w:val="Normal"/>
              <w:widowControl/>
              <w:bidi w:val="0"/>
              <w:spacing w:lineRule="auto" w:line="240" w:before="0" w:after="120"/>
              <w:jc w:val="left"/>
              <w:rPr/>
            </w:pPr>
            <w:r>
              <w:rPr>
                <w:szCs w:val="20"/>
              </w:rPr>
              <w:t>SST_triple_VDIFF</w:t>
            </w:r>
          </w:p>
        </w:tc>
        <w:tc>
          <w:tcPr>
            <w:tcW w:w="1059"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color="auto" w:fill="auto" w:val="clear"/>
            <w:tcMar>
              <w:left w:w="14" w:type="dxa"/>
            </w:tcMar>
            <w:vAlign w:val="center"/>
          </w:tcPr>
          <w:p>
            <w:pPr>
              <w:pStyle w:val="Normal"/>
              <w:spacing w:before="0" w:after="120"/>
              <w:jc w:val="center"/>
              <w:rPr/>
            </w:pPr>
            <w:r>
              <w:rPr/>
              <w:t>NA</w:t>
            </w:r>
          </w:p>
        </w:tc>
        <w:tc>
          <w:tcPr>
            <w:tcW w:w="1283"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auto" w:val="clear"/>
            <w:tcMar>
              <w:left w:w="14" w:type="dxa"/>
            </w:tcMar>
            <w:vAlign w:val="center"/>
          </w:tcPr>
          <w:p>
            <w:pPr>
              <w:pStyle w:val="Normal"/>
              <w:spacing w:before="0" w:after="120"/>
              <w:jc w:val="center"/>
              <w:rPr>
                <w:szCs w:val="20"/>
              </w:rPr>
            </w:pPr>
            <w:r>
              <w:rPr>
                <w:szCs w:val="20"/>
              </w:rPr>
              <w:t>2</w:t>
            </w:r>
          </w:p>
        </w:tc>
        <w:tc>
          <w:tcPr>
            <w:tcW w:w="1070"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auto" w:val="clear"/>
            <w:tcMar>
              <w:left w:w="14" w:type="dxa"/>
            </w:tcMar>
            <w:vAlign w:val="center"/>
          </w:tcPr>
          <w:p>
            <w:pPr>
              <w:pStyle w:val="Normal"/>
              <w:spacing w:before="0" w:after="120"/>
              <w:jc w:val="center"/>
              <w:rPr>
                <w:szCs w:val="20"/>
              </w:rPr>
            </w:pPr>
            <w:r>
              <w:rPr>
                <w:szCs w:val="20"/>
              </w:rPr>
              <w:t>2</w:t>
            </w:r>
          </w:p>
        </w:tc>
      </w:tr>
      <w:tr>
        <w:trPr/>
        <w:tc>
          <w:tcPr>
            <w:tcW w:w="1883"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color="auto" w:fill="auto" w:val="clear"/>
            <w:tcMar>
              <w:left w:w="14" w:type="dxa"/>
            </w:tcMar>
            <w:vAlign w:val="center"/>
          </w:tcPr>
          <w:p>
            <w:pPr>
              <w:pStyle w:val="Normal"/>
              <w:widowControl/>
              <w:bidi w:val="0"/>
              <w:spacing w:lineRule="auto" w:line="240" w:before="0" w:after="120"/>
              <w:jc w:val="left"/>
              <w:rPr/>
            </w:pPr>
            <w:r>
              <w:rPr>
                <w:szCs w:val="20"/>
              </w:rPr>
              <w:t>SST_triple_DIFF</w:t>
            </w:r>
          </w:p>
        </w:tc>
        <w:tc>
          <w:tcPr>
            <w:tcW w:w="1059"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color="auto" w:fill="auto" w:val="clear"/>
            <w:tcMar>
              <w:left w:w="14" w:type="dxa"/>
            </w:tcMar>
            <w:vAlign w:val="center"/>
          </w:tcPr>
          <w:p>
            <w:pPr>
              <w:pStyle w:val="Normal"/>
              <w:spacing w:before="0" w:after="120"/>
              <w:jc w:val="center"/>
              <w:rPr/>
            </w:pPr>
            <w:r>
              <w:rPr/>
              <w:t>NA</w:t>
            </w:r>
          </w:p>
        </w:tc>
        <w:tc>
          <w:tcPr>
            <w:tcW w:w="1283"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auto" w:val="clear"/>
            <w:tcMar>
              <w:left w:w="14" w:type="dxa"/>
            </w:tcMar>
            <w:vAlign w:val="center"/>
          </w:tcPr>
          <w:p>
            <w:pPr>
              <w:pStyle w:val="Normal"/>
              <w:spacing w:before="0" w:after="120"/>
              <w:jc w:val="center"/>
              <w:rPr>
                <w:szCs w:val="20"/>
              </w:rPr>
            </w:pPr>
            <w:r>
              <w:rPr>
                <w:szCs w:val="20"/>
              </w:rPr>
              <w:t>1</w:t>
            </w:r>
          </w:p>
        </w:tc>
        <w:tc>
          <w:tcPr>
            <w:tcW w:w="1070"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auto" w:val="clear"/>
            <w:tcMar>
              <w:left w:w="14" w:type="dxa"/>
            </w:tcMar>
            <w:vAlign w:val="center"/>
          </w:tcPr>
          <w:p>
            <w:pPr>
              <w:pStyle w:val="Normal"/>
              <w:spacing w:before="0" w:after="120"/>
              <w:jc w:val="center"/>
              <w:rPr>
                <w:szCs w:val="20"/>
              </w:rPr>
            </w:pPr>
            <w:r>
              <w:rPr>
                <w:szCs w:val="20"/>
              </w:rPr>
              <w:t>1</w:t>
            </w:r>
          </w:p>
        </w:tc>
      </w:tr>
      <w:tr>
        <w:trPr/>
        <w:tc>
          <w:tcPr>
            <w:tcW w:w="1883"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color="auto" w:fill="auto" w:val="clear"/>
            <w:tcMar>
              <w:left w:w="14" w:type="dxa"/>
            </w:tcMar>
            <w:vAlign w:val="center"/>
          </w:tcPr>
          <w:p>
            <w:pPr>
              <w:pStyle w:val="Normal"/>
              <w:widowControl/>
              <w:bidi w:val="0"/>
              <w:spacing w:lineRule="auto" w:line="240" w:before="0" w:after="120"/>
              <w:jc w:val="left"/>
              <w:rPr/>
            </w:pPr>
            <w:r>
              <w:rPr/>
              <w:t>BTNONUNIF</w:t>
            </w:r>
          </w:p>
        </w:tc>
        <w:tc>
          <w:tcPr>
            <w:tcW w:w="1059"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color="auto" w:fill="auto" w:val="clear"/>
            <w:tcMar>
              <w:left w:w="14" w:type="dxa"/>
            </w:tcMar>
            <w:vAlign w:val="center"/>
          </w:tcPr>
          <w:p>
            <w:pPr>
              <w:pStyle w:val="Normal"/>
              <w:spacing w:before="0" w:after="120"/>
              <w:jc w:val="center"/>
              <w:rPr/>
            </w:pPr>
            <w:r>
              <w:rPr/>
              <w:t>2</w:t>
            </w:r>
          </w:p>
        </w:tc>
        <w:tc>
          <w:tcPr>
            <w:tcW w:w="1283"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auto" w:val="clear"/>
            <w:tcMar>
              <w:left w:w="14" w:type="dxa"/>
            </w:tcMar>
            <w:vAlign w:val="center"/>
          </w:tcPr>
          <w:p>
            <w:pPr>
              <w:pStyle w:val="Normal"/>
              <w:spacing w:before="0" w:after="120"/>
              <w:jc w:val="center"/>
              <w:rPr>
                <w:szCs w:val="20"/>
              </w:rPr>
            </w:pPr>
            <w:r>
              <w:rPr>
                <w:szCs w:val="20"/>
              </w:rPr>
              <w:t>1</w:t>
            </w:r>
          </w:p>
        </w:tc>
        <w:tc>
          <w:tcPr>
            <w:tcW w:w="1070"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auto" w:val="clear"/>
            <w:tcMar>
              <w:left w:w="14" w:type="dxa"/>
            </w:tcMar>
            <w:vAlign w:val="center"/>
          </w:tcPr>
          <w:p>
            <w:pPr>
              <w:pStyle w:val="Normal"/>
              <w:spacing w:before="0" w:after="120"/>
              <w:jc w:val="center"/>
              <w:rPr>
                <w:szCs w:val="20"/>
              </w:rPr>
            </w:pPr>
            <w:r>
              <w:rPr>
                <w:szCs w:val="20"/>
              </w:rPr>
              <w:t>1</w:t>
            </w:r>
          </w:p>
        </w:tc>
      </w:tr>
      <w:tr>
        <w:trPr/>
        <w:tc>
          <w:tcPr>
            <w:tcW w:w="1883"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color="auto" w:fill="auto" w:val="clear"/>
            <w:tcMar>
              <w:left w:w="14" w:type="dxa"/>
            </w:tcMar>
            <w:vAlign w:val="center"/>
          </w:tcPr>
          <w:p>
            <w:pPr>
              <w:pStyle w:val="Normal"/>
              <w:widowControl/>
              <w:bidi w:val="0"/>
              <w:spacing w:lineRule="auto" w:line="240" w:before="0" w:after="120"/>
              <w:jc w:val="left"/>
              <w:rPr/>
            </w:pPr>
            <w:r>
              <w:rPr/>
              <w:t>GLINT</w:t>
            </w:r>
          </w:p>
        </w:tc>
        <w:tc>
          <w:tcPr>
            <w:tcW w:w="1059"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color="auto" w:fill="auto" w:val="clear"/>
            <w:tcMar>
              <w:left w:w="14" w:type="dxa"/>
            </w:tcMar>
            <w:vAlign w:val="center"/>
          </w:tcPr>
          <w:p>
            <w:pPr>
              <w:pStyle w:val="Normal"/>
              <w:spacing w:before="0" w:after="120"/>
              <w:jc w:val="center"/>
              <w:rPr/>
            </w:pPr>
            <w:r>
              <w:rPr/>
              <w:t>1</w:t>
            </w:r>
          </w:p>
        </w:tc>
        <w:tc>
          <w:tcPr>
            <w:tcW w:w="1283"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auto" w:val="clear"/>
            <w:tcMar>
              <w:left w:w="14" w:type="dxa"/>
            </w:tcMar>
            <w:vAlign w:val="center"/>
          </w:tcPr>
          <w:p>
            <w:pPr>
              <w:pStyle w:val="Normal"/>
              <w:spacing w:before="0" w:after="120"/>
              <w:jc w:val="center"/>
              <w:rPr>
                <w:szCs w:val="20"/>
              </w:rPr>
            </w:pPr>
            <w:r>
              <w:rPr>
                <w:szCs w:val="20"/>
              </w:rPr>
              <w:t>NA</w:t>
            </w:r>
          </w:p>
        </w:tc>
        <w:tc>
          <w:tcPr>
            <w:tcW w:w="1070"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auto" w:val="clear"/>
            <w:tcMar>
              <w:left w:w="14" w:type="dxa"/>
            </w:tcMar>
            <w:vAlign w:val="center"/>
          </w:tcPr>
          <w:p>
            <w:pPr>
              <w:pStyle w:val="Normal"/>
              <w:spacing w:before="0" w:after="120"/>
              <w:jc w:val="center"/>
              <w:rPr>
                <w:szCs w:val="20"/>
              </w:rPr>
            </w:pPr>
            <w:r>
              <w:rPr>
                <w:szCs w:val="20"/>
              </w:rPr>
              <w:t>NA</w:t>
            </w:r>
          </w:p>
        </w:tc>
      </w:tr>
      <w:tr>
        <w:trPr/>
        <w:tc>
          <w:tcPr>
            <w:tcW w:w="1883"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color="auto" w:fill="auto" w:val="clear"/>
            <w:tcMar>
              <w:left w:w="14" w:type="dxa"/>
            </w:tcMar>
            <w:vAlign w:val="center"/>
          </w:tcPr>
          <w:p>
            <w:pPr>
              <w:pStyle w:val="Normal"/>
              <w:widowControl/>
              <w:bidi w:val="0"/>
              <w:spacing w:lineRule="auto" w:line="240" w:before="0" w:after="120"/>
              <w:jc w:val="left"/>
              <w:rPr/>
            </w:pPr>
            <w:r>
              <w:rPr/>
              <w:t>HISENZ</w:t>
            </w:r>
          </w:p>
        </w:tc>
        <w:tc>
          <w:tcPr>
            <w:tcW w:w="1059"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color="auto" w:fill="auto" w:val="clear"/>
            <w:tcMar>
              <w:left w:w="14" w:type="dxa"/>
            </w:tcMar>
            <w:vAlign w:val="center"/>
          </w:tcPr>
          <w:p>
            <w:pPr>
              <w:pStyle w:val="Normal"/>
              <w:spacing w:before="0" w:after="120"/>
              <w:jc w:val="center"/>
              <w:rPr/>
            </w:pPr>
            <w:r>
              <w:rPr/>
              <w:t>1</w:t>
            </w:r>
          </w:p>
        </w:tc>
        <w:tc>
          <w:tcPr>
            <w:tcW w:w="1283"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auto" w:val="clear"/>
            <w:tcMar>
              <w:left w:w="14" w:type="dxa"/>
            </w:tcMar>
            <w:vAlign w:val="center"/>
          </w:tcPr>
          <w:p>
            <w:pPr>
              <w:pStyle w:val="Normal"/>
              <w:spacing w:before="0" w:after="120"/>
              <w:jc w:val="center"/>
              <w:rPr>
                <w:szCs w:val="20"/>
              </w:rPr>
            </w:pPr>
            <w:r>
              <w:rPr>
                <w:szCs w:val="20"/>
              </w:rPr>
              <w:t>1</w:t>
            </w:r>
          </w:p>
        </w:tc>
        <w:tc>
          <w:tcPr>
            <w:tcW w:w="1070"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auto" w:val="clear"/>
            <w:tcMar>
              <w:left w:w="14" w:type="dxa"/>
            </w:tcMar>
            <w:vAlign w:val="center"/>
          </w:tcPr>
          <w:p>
            <w:pPr>
              <w:pStyle w:val="Normal"/>
              <w:spacing w:before="0" w:after="120"/>
              <w:jc w:val="center"/>
              <w:rPr>
                <w:szCs w:val="20"/>
              </w:rPr>
            </w:pPr>
            <w:r>
              <w:rPr>
                <w:szCs w:val="20"/>
              </w:rPr>
              <w:t>1</w:t>
            </w:r>
          </w:p>
        </w:tc>
      </w:tr>
      <w:tr>
        <w:trPr/>
        <w:tc>
          <w:tcPr>
            <w:tcW w:w="1883"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color="auto" w:fill="auto" w:val="clear"/>
            <w:tcMar>
              <w:left w:w="14" w:type="dxa"/>
            </w:tcMar>
            <w:vAlign w:val="center"/>
          </w:tcPr>
          <w:p>
            <w:pPr>
              <w:pStyle w:val="Normal"/>
              <w:widowControl/>
              <w:bidi w:val="0"/>
              <w:spacing w:lineRule="auto" w:line="240" w:before="0" w:after="120"/>
              <w:jc w:val="left"/>
              <w:rPr/>
            </w:pPr>
            <w:r>
              <w:rPr/>
            </w:r>
          </w:p>
        </w:tc>
        <w:tc>
          <w:tcPr>
            <w:tcW w:w="1059"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color="auto" w:fill="auto" w:val="clear"/>
            <w:tcMar>
              <w:left w:w="14" w:type="dxa"/>
            </w:tcMar>
            <w:vAlign w:val="center"/>
          </w:tcPr>
          <w:p>
            <w:pPr>
              <w:pStyle w:val="Normal"/>
              <w:spacing w:before="0" w:after="120"/>
              <w:jc w:val="center"/>
              <w:rPr/>
            </w:pPr>
            <w:r>
              <w:rPr/>
              <w:t>0</w:t>
            </w:r>
          </w:p>
        </w:tc>
        <w:tc>
          <w:tcPr>
            <w:tcW w:w="1283"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auto" w:val="clear"/>
            <w:tcMar>
              <w:left w:w="14" w:type="dxa"/>
            </w:tcMar>
            <w:vAlign w:val="center"/>
          </w:tcPr>
          <w:p>
            <w:pPr>
              <w:pStyle w:val="Normal"/>
              <w:spacing w:before="0" w:after="120"/>
              <w:jc w:val="center"/>
              <w:rPr>
                <w:szCs w:val="20"/>
              </w:rPr>
            </w:pPr>
            <w:r>
              <w:rPr>
                <w:szCs w:val="20"/>
              </w:rPr>
              <w:t>0</w:t>
            </w:r>
          </w:p>
        </w:tc>
        <w:tc>
          <w:tcPr>
            <w:tcW w:w="1070"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auto" w:val="clear"/>
            <w:tcMar>
              <w:left w:w="14" w:type="dxa"/>
            </w:tcMar>
            <w:vAlign w:val="center"/>
          </w:tcPr>
          <w:p>
            <w:pPr>
              <w:pStyle w:val="Normal"/>
              <w:spacing w:before="0" w:after="120"/>
              <w:jc w:val="center"/>
              <w:rPr>
                <w:szCs w:val="20"/>
              </w:rPr>
            </w:pPr>
            <w:r>
              <w:rPr>
                <w:szCs w:val="20"/>
              </w:rPr>
              <w:t>0</w:t>
            </w:r>
          </w:p>
        </w:tc>
      </w:tr>
    </w:tbl>
    <w:p>
      <w:pPr>
        <w:pStyle w:val="Normal"/>
        <w:spacing w:lineRule="auto" w:line="480"/>
        <w:rPr/>
      </w:pPr>
      <w:r>
        <w:rPr/>
      </w:r>
    </w:p>
    <w:p>
      <w:pPr>
        <w:pStyle w:val="Caption1"/>
        <w:rPr/>
      </w:pPr>
      <w:bookmarkStart w:id="116" w:name="_Ref484856626"/>
      <w:r>
        <w:rPr/>
        <w:t xml:space="preserve">Table </w:t>
      </w:r>
      <w:r>
        <w:rPr/>
        <w:fldChar w:fldCharType="begin"/>
      </w:r>
      <w:r>
        <w:instrText> SEQ Table \* ARABIC </w:instrText>
      </w:r>
      <w:r>
        <w:fldChar w:fldCharType="separate"/>
      </w:r>
      <w:r>
        <w:t>6</w:t>
      </w:r>
      <w:r>
        <w:fldChar w:fldCharType="end"/>
      </w:r>
      <w:bookmarkEnd w:id="116"/>
      <w:r>
        <w:rPr/>
        <w:t>. Quality level definitions</w:t>
      </w:r>
    </w:p>
    <w:tbl>
      <w:tblPr>
        <w:tblStyle w:val="TableGrid"/>
        <w:tblW w:w="5845" w:type="dxa"/>
        <w:jc w:val="center"/>
        <w:tblInd w:w="0" w:type="dxa"/>
        <w:tblCellMar>
          <w:top w:w="0" w:type="dxa"/>
          <w:left w:w="108" w:type="dxa"/>
          <w:bottom w:w="0" w:type="dxa"/>
          <w:right w:w="108" w:type="dxa"/>
        </w:tblCellMar>
        <w:tblLook w:val="04a0" w:noVBand="1" w:noHBand="0" w:lastColumn="0" w:firstColumn="1" w:lastRow="0" w:firstRow="1"/>
      </w:tblPr>
      <w:tblGrid>
        <w:gridCol w:w="990"/>
        <w:gridCol w:w="4854"/>
      </w:tblGrid>
      <w:tr>
        <w:trPr/>
        <w:tc>
          <w:tcPr>
            <w:tcW w:w="990" w:type="dxa"/>
            <w:tcBorders/>
            <w:shd w:fill="auto" w:val="clear"/>
            <w:tcMar>
              <w:left w:w="108" w:type="dxa"/>
            </w:tcMar>
          </w:tcPr>
          <w:p>
            <w:pPr>
              <w:pStyle w:val="Normal"/>
              <w:widowControl w:val="false"/>
              <w:spacing w:lineRule="auto" w:line="240" w:before="0" w:after="0"/>
              <w:rPr>
                <w:rFonts w:ascii="Times New Roman Bold" w:hAnsi="Times New Roman Bold"/>
                <w:b/>
                <w:b/>
              </w:rPr>
            </w:pPr>
            <w:r>
              <w:rPr>
                <w:rFonts w:eastAsia="Times New Roman" w:cs="Times New Roman" w:ascii="Times New Roman Bold" w:hAnsi="Times New Roman Bold"/>
                <w:b/>
                <w:szCs w:val="20"/>
              </w:rPr>
              <w:t>Quality level</w:t>
            </w:r>
          </w:p>
        </w:tc>
        <w:tc>
          <w:tcPr>
            <w:tcW w:w="4854" w:type="dxa"/>
            <w:tcBorders/>
            <w:shd w:fill="auto" w:val="clear"/>
            <w:tcMar>
              <w:left w:w="108" w:type="dxa"/>
            </w:tcMar>
          </w:tcPr>
          <w:p>
            <w:pPr>
              <w:pStyle w:val="Normal"/>
              <w:widowControl w:val="false"/>
              <w:spacing w:lineRule="auto" w:line="240" w:before="0" w:after="0"/>
              <w:rPr>
                <w:rFonts w:ascii="Times New Roman Bold" w:hAnsi="Times New Roman Bold"/>
                <w:b/>
                <w:b/>
              </w:rPr>
            </w:pPr>
            <w:r>
              <w:rPr>
                <w:rFonts w:eastAsia="Times New Roman" w:cs="Times New Roman" w:ascii="Times New Roman Bold" w:hAnsi="Times New Roman Bold"/>
                <w:b/>
                <w:szCs w:val="20"/>
              </w:rPr>
              <w:t>Meaning</w:t>
            </w:r>
          </w:p>
        </w:tc>
      </w:tr>
      <w:tr>
        <w:trPr/>
        <w:tc>
          <w:tcPr>
            <w:tcW w:w="990" w:type="dxa"/>
            <w:tcBorders/>
            <w:shd w:fill="auto" w:val="clear"/>
            <w:tcMar>
              <w:left w:w="108" w:type="dxa"/>
            </w:tcMar>
          </w:tcPr>
          <w:p>
            <w:pPr>
              <w:pStyle w:val="Normal"/>
              <w:widowControl w:val="false"/>
              <w:spacing w:lineRule="auto" w:line="240" w:before="0" w:after="0"/>
              <w:rPr>
                <w:rFonts w:ascii="Times New Roman" w:hAnsi="Times New Roman" w:eastAsia="Times New Roman" w:cs="Times New Roman"/>
                <w:szCs w:val="20"/>
              </w:rPr>
            </w:pPr>
            <w:r>
              <w:rPr>
                <w:rFonts w:eastAsia="Times New Roman" w:cs="Times New Roman"/>
                <w:szCs w:val="20"/>
              </w:rPr>
              <w:t>0</w:t>
            </w:r>
          </w:p>
        </w:tc>
        <w:tc>
          <w:tcPr>
            <w:tcW w:w="4854" w:type="dxa"/>
            <w:tcBorders/>
            <w:shd w:fill="auto" w:val="clear"/>
            <w:tcMar>
              <w:left w:w="108" w:type="dxa"/>
            </w:tcMar>
          </w:tcPr>
          <w:p>
            <w:pPr>
              <w:pStyle w:val="Normal"/>
              <w:widowControl w:val="false"/>
              <w:spacing w:lineRule="auto" w:line="240" w:before="0" w:after="0"/>
              <w:rPr>
                <w:rFonts w:ascii="Times New Roman" w:hAnsi="Times New Roman" w:eastAsia="Times New Roman" w:cs="Times New Roman"/>
                <w:szCs w:val="20"/>
              </w:rPr>
            </w:pPr>
            <w:r>
              <w:rPr>
                <w:rFonts w:eastAsia="Times New Roman" w:cs="Times New Roman"/>
                <w:szCs w:val="20"/>
              </w:rPr>
              <w:t>Best; scan angles &lt; 55</w:t>
            </w:r>
            <w:r>
              <w:rPr>
                <w:rFonts w:eastAsia="Times New Roman" w:cs="Times New Roman"/>
                <w:szCs w:val="20"/>
                <w:vertAlign w:val="superscript"/>
              </w:rPr>
              <w:t>o</w:t>
            </w:r>
          </w:p>
        </w:tc>
      </w:tr>
      <w:tr>
        <w:trPr/>
        <w:tc>
          <w:tcPr>
            <w:tcW w:w="990" w:type="dxa"/>
            <w:tcBorders/>
            <w:shd w:fill="auto" w:val="clear"/>
            <w:tcMar>
              <w:left w:w="108" w:type="dxa"/>
            </w:tcMar>
          </w:tcPr>
          <w:p>
            <w:pPr>
              <w:pStyle w:val="Normal"/>
              <w:widowControl w:val="false"/>
              <w:spacing w:lineRule="auto" w:line="240" w:before="0" w:after="0"/>
              <w:rPr>
                <w:rFonts w:ascii="Times New Roman" w:hAnsi="Times New Roman" w:eastAsia="Times New Roman" w:cs="Times New Roman"/>
                <w:szCs w:val="20"/>
              </w:rPr>
            </w:pPr>
            <w:r>
              <w:rPr>
                <w:rFonts w:eastAsia="Times New Roman" w:cs="Times New Roman"/>
                <w:szCs w:val="20"/>
              </w:rPr>
              <w:t>1</w:t>
            </w:r>
          </w:p>
        </w:tc>
        <w:tc>
          <w:tcPr>
            <w:tcW w:w="4854" w:type="dxa"/>
            <w:tcBorders/>
            <w:shd w:fill="auto" w:val="clear"/>
            <w:tcMar>
              <w:left w:w="108" w:type="dxa"/>
            </w:tcMar>
          </w:tcPr>
          <w:p>
            <w:pPr>
              <w:pStyle w:val="Normal"/>
              <w:widowControl w:val="false"/>
              <w:spacing w:lineRule="auto" w:line="240" w:before="0" w:after="0"/>
              <w:rPr>
                <w:rFonts w:ascii="Times New Roman" w:hAnsi="Times New Roman" w:eastAsia="Times New Roman" w:cs="Times New Roman"/>
                <w:szCs w:val="20"/>
              </w:rPr>
            </w:pPr>
            <w:r>
              <w:rPr>
                <w:rFonts w:eastAsia="Times New Roman" w:cs="Times New Roman"/>
                <w:szCs w:val="20"/>
              </w:rPr>
              <w:t>Good/acceptable; in glint or high scan angle</w:t>
            </w:r>
          </w:p>
        </w:tc>
      </w:tr>
      <w:tr>
        <w:trPr/>
        <w:tc>
          <w:tcPr>
            <w:tcW w:w="990" w:type="dxa"/>
            <w:tcBorders/>
            <w:shd w:fill="auto" w:val="clear"/>
            <w:tcMar>
              <w:left w:w="108" w:type="dxa"/>
            </w:tcMar>
          </w:tcPr>
          <w:p>
            <w:pPr>
              <w:pStyle w:val="Normal"/>
              <w:widowControl w:val="false"/>
              <w:spacing w:lineRule="auto" w:line="240" w:before="0" w:after="0"/>
              <w:rPr>
                <w:rFonts w:ascii="Times New Roman" w:hAnsi="Times New Roman" w:eastAsia="Times New Roman" w:cs="Times New Roman"/>
                <w:szCs w:val="20"/>
              </w:rPr>
            </w:pPr>
            <w:r>
              <w:rPr>
                <w:rFonts w:eastAsia="Times New Roman" w:cs="Times New Roman"/>
                <w:szCs w:val="20"/>
              </w:rPr>
              <w:t>2</w:t>
            </w:r>
          </w:p>
        </w:tc>
        <w:tc>
          <w:tcPr>
            <w:tcW w:w="4854" w:type="dxa"/>
            <w:tcBorders/>
            <w:shd w:fill="auto" w:val="clear"/>
            <w:tcMar>
              <w:left w:w="108" w:type="dxa"/>
            </w:tcMar>
          </w:tcPr>
          <w:p>
            <w:pPr>
              <w:pStyle w:val="Normal"/>
              <w:widowControl w:val="false"/>
              <w:spacing w:lineRule="auto" w:line="240" w:before="0" w:after="0"/>
              <w:rPr>
                <w:rFonts w:ascii="Times New Roman" w:hAnsi="Times New Roman" w:eastAsia="Times New Roman" w:cs="Times New Roman"/>
                <w:szCs w:val="20"/>
              </w:rPr>
            </w:pPr>
            <w:r>
              <w:rPr>
                <w:rFonts w:eastAsia="Times New Roman" w:cs="Times New Roman"/>
                <w:szCs w:val="20"/>
              </w:rPr>
              <w:t>Suspect</w:t>
            </w:r>
          </w:p>
        </w:tc>
      </w:tr>
      <w:tr>
        <w:trPr/>
        <w:tc>
          <w:tcPr>
            <w:tcW w:w="990" w:type="dxa"/>
            <w:tcBorders/>
            <w:shd w:fill="auto" w:val="clear"/>
            <w:tcMar>
              <w:left w:w="108" w:type="dxa"/>
            </w:tcMar>
          </w:tcPr>
          <w:p>
            <w:pPr>
              <w:pStyle w:val="Normal"/>
              <w:widowControl w:val="false"/>
              <w:spacing w:lineRule="auto" w:line="240" w:before="0" w:after="0"/>
              <w:rPr>
                <w:rFonts w:ascii="Times New Roman" w:hAnsi="Times New Roman" w:eastAsia="Times New Roman" w:cs="Times New Roman"/>
                <w:szCs w:val="20"/>
              </w:rPr>
            </w:pPr>
            <w:r>
              <w:rPr>
                <w:rFonts w:eastAsia="Times New Roman" w:cs="Times New Roman"/>
                <w:szCs w:val="20"/>
              </w:rPr>
              <w:t>3</w:t>
            </w:r>
          </w:p>
        </w:tc>
        <w:tc>
          <w:tcPr>
            <w:tcW w:w="4854" w:type="dxa"/>
            <w:tcBorders/>
            <w:shd w:fill="auto" w:val="clear"/>
            <w:tcMar>
              <w:left w:w="108" w:type="dxa"/>
            </w:tcMar>
          </w:tcPr>
          <w:p>
            <w:pPr>
              <w:pStyle w:val="Normal"/>
              <w:widowControl w:val="false"/>
              <w:spacing w:lineRule="auto" w:line="240" w:before="0" w:after="0"/>
              <w:rPr>
                <w:rFonts w:ascii="Times New Roman" w:hAnsi="Times New Roman" w:eastAsia="Times New Roman" w:cs="Times New Roman"/>
                <w:szCs w:val="20"/>
              </w:rPr>
            </w:pPr>
            <w:r>
              <w:rPr>
                <w:rFonts w:eastAsia="Times New Roman" w:cs="Times New Roman"/>
                <w:szCs w:val="20"/>
              </w:rPr>
              <w:t>Bad; cloud/ice/or atmospheric correction failed</w:t>
            </w:r>
          </w:p>
        </w:tc>
      </w:tr>
      <w:tr>
        <w:trPr/>
        <w:tc>
          <w:tcPr>
            <w:tcW w:w="990" w:type="dxa"/>
            <w:tcBorders/>
            <w:shd w:fill="auto" w:val="clear"/>
            <w:tcMar>
              <w:left w:w="108" w:type="dxa"/>
            </w:tcMar>
          </w:tcPr>
          <w:p>
            <w:pPr>
              <w:pStyle w:val="Normal"/>
              <w:widowControl w:val="false"/>
              <w:spacing w:lineRule="auto" w:line="240" w:before="0" w:after="0"/>
              <w:rPr>
                <w:rFonts w:ascii="Times New Roman" w:hAnsi="Times New Roman" w:eastAsia="Times New Roman" w:cs="Times New Roman"/>
                <w:szCs w:val="20"/>
              </w:rPr>
            </w:pPr>
            <w:r>
              <w:rPr>
                <w:rFonts w:eastAsia="Times New Roman" w:cs="Times New Roman"/>
                <w:szCs w:val="20"/>
              </w:rPr>
              <w:t>4</w:t>
            </w:r>
          </w:p>
        </w:tc>
        <w:tc>
          <w:tcPr>
            <w:tcW w:w="4854" w:type="dxa"/>
            <w:tcBorders/>
            <w:shd w:fill="auto" w:val="clear"/>
            <w:tcMar>
              <w:left w:w="108" w:type="dxa"/>
            </w:tcMar>
          </w:tcPr>
          <w:p>
            <w:pPr>
              <w:pStyle w:val="Normal"/>
              <w:widowControl w:val="false"/>
              <w:spacing w:lineRule="auto" w:line="240" w:before="0" w:after="0"/>
              <w:rPr>
                <w:rFonts w:ascii="Times New Roman" w:hAnsi="Times New Roman" w:eastAsia="Times New Roman" w:cs="Times New Roman"/>
                <w:szCs w:val="20"/>
              </w:rPr>
            </w:pPr>
            <w:r>
              <w:rPr>
                <w:rFonts w:eastAsia="Times New Roman" w:cs="Times New Roman"/>
                <w:szCs w:val="20"/>
              </w:rPr>
              <w:t>Not processed or land</w:t>
            </w:r>
          </w:p>
        </w:tc>
      </w:tr>
    </w:tbl>
    <w:p>
      <w:pPr>
        <w:pStyle w:val="Normal"/>
        <w:spacing w:lineRule="auto" w:line="480"/>
        <w:rPr/>
      </w:pPr>
      <w:r>
        <w:rPr/>
      </w:r>
    </w:p>
    <w:p>
      <w:pPr>
        <w:pStyle w:val="Heading1"/>
        <w:numPr>
          <w:ilvl w:val="0"/>
          <w:numId w:val="3"/>
        </w:numPr>
        <w:rPr/>
      </w:pPr>
      <w:r>
        <w:rPr/>
        <w:t>Assessment of VIIRS SST</w:t>
      </w:r>
      <w:r>
        <w:rPr>
          <w:vertAlign w:val="subscript"/>
        </w:rPr>
        <w:t>skin</w:t>
      </w:r>
    </w:p>
    <w:p>
      <w:pPr>
        <w:pStyle w:val="Normal"/>
        <w:spacing w:lineRule="auto" w:line="480"/>
        <w:rPr/>
      </w:pPr>
      <w:r>
        <w:rPr/>
        <w:t>Our approach to assess the performance of VIIRS in producing accurate SSTs has relied on a series of analyses:</w:t>
      </w:r>
    </w:p>
    <w:p>
      <w:pPr>
        <w:pStyle w:val="Normal"/>
        <w:spacing w:lineRule="auto" w:line="480"/>
        <w:rPr/>
      </w:pPr>
      <w:r>
        <w:rPr/>
        <w:t>a) Assessing the spatial characteristics of the VIIRS SST</w:t>
      </w:r>
      <w:r>
        <w:rPr>
          <w:vertAlign w:val="subscript"/>
        </w:rPr>
        <w:t>skin</w:t>
      </w:r>
      <w:r>
        <w:rPr/>
        <w:t xml:space="preserve"> fields by comparison with global SSTs derived from other satellite sensors or as represented in analysis fields (e.g., the “Reynolds fields”).</w:t>
      </w:r>
    </w:p>
    <w:p>
      <w:pPr>
        <w:pStyle w:val="Normal"/>
        <w:spacing w:lineRule="auto" w:line="480"/>
        <w:rPr/>
      </w:pPr>
      <w:r>
        <w:rPr/>
        <w:t>b) Assessing the accuracies of the VIIRS SST</w:t>
      </w:r>
      <w:r>
        <w:rPr>
          <w:vertAlign w:val="subscript"/>
        </w:rPr>
        <w:t>skin</w:t>
      </w:r>
      <w:r>
        <w:rPr/>
        <w:t xml:space="preserve"> retrievals in conditions that have passed a series of cloud screening tests and other quality tests by comparing the VIIRS SST</w:t>
      </w:r>
      <w:r>
        <w:rPr>
          <w:vertAlign w:val="subscript"/>
        </w:rPr>
        <w:t>skin</w:t>
      </w:r>
      <w:r>
        <w:rPr/>
        <w:t xml:space="preserve"> at the level of individual pixels, or small arrays of adjacent pixels, with the subsurface measurements from drifting or moored buoys </w:t>
      </w:r>
    </w:p>
    <w:p>
      <w:pPr>
        <w:pStyle w:val="Normal"/>
        <w:spacing w:lineRule="auto" w:line="480"/>
        <w:rPr/>
      </w:pPr>
      <w:r>
        <w:rPr/>
        <w:t>c) Assessing the accuracies of the VIIRS SST</w:t>
      </w:r>
      <w:r>
        <w:rPr>
          <w:vertAlign w:val="subscript"/>
        </w:rPr>
        <w:t>skin</w:t>
      </w:r>
      <w:r>
        <w:rPr/>
        <w:t xml:space="preserve"> retrievals, as in b) but using ship</w:t>
      </w:r>
      <w:ins w:id="152" w:author="Guillermo" w:date="2017-07-10T15:02:00Z">
        <w:r>
          <w:rPr/>
          <w:t>-</w:t>
        </w:r>
      </w:ins>
      <w:del w:id="153" w:author="Guillermo" w:date="2017-07-10T15:02:00Z">
        <w:r>
          <w:rPr/>
          <w:delText xml:space="preserve"> </w:delText>
        </w:r>
      </w:del>
      <w:r>
        <w:rPr/>
        <w:t xml:space="preserve">based infrared radiometers (M-AERIs and ISARs) which sense the infrared emission from the ocean and atmosphere leading to a direct measurement of the skin SST. These instruments have NIST-traceable calibration and </w:t>
      </w:r>
      <w:del w:id="154" w:author="Guillermo" w:date="2017-07-10T15:02:00Z">
        <w:r>
          <w:rPr/>
          <w:delText xml:space="preserve">are </w:delText>
        </w:r>
      </w:del>
      <w:r>
        <w:rPr/>
        <w:t xml:space="preserve">therefore </w:t>
      </w:r>
      <w:ins w:id="155" w:author="Guillermo" w:date="2017-07-10T15:02:00Z">
        <w:r>
          <w:rPr/>
          <w:t xml:space="preserve">are </w:t>
        </w:r>
      </w:ins>
      <w:r>
        <w:rPr/>
        <w:t>the basis of the generation of CDRs of SST (</w:t>
      </w:r>
      <w:r>
        <w:fldChar w:fldCharType="begin"/>
      </w:r>
      <w:r>
        <w:instrText>ADDIN EN.CITE &lt;EndNote&gt;&lt;Cite&gt;&lt;Author&gt;Minnett&lt;/Author&gt;&lt;Year&gt;2012&lt;/Year&gt;&lt;RecNum&gt;2580&lt;/RecNum&gt;&lt;DisplayText&gt;(Minnett and Corlett, 2012)&lt;/DisplayText&gt;&lt;record&gt;&lt;rec-number&gt;2580&lt;/rec-number&gt;&lt;foreign-keys&gt;&lt;key app="EN" db-id="5apr590ftef55zea20spppw6srsvdvdazzer" timestamp="1419378184"&gt;2580&lt;/key&gt;&lt;key app="ENWeb" db-id=""&gt;0&lt;/key&gt;&lt;/foreign-keys&gt;&lt;ref-type name="Journal Article"&gt;17&lt;/ref-type&gt;&lt;contributors&gt;&lt;authors&gt;&lt;author&gt;Minnett, Peter J.&lt;/author&gt;&lt;author&gt;Corlett, Gary K.&lt;/author&gt;&lt;/authors&gt;&lt;/contributors&gt;&lt;titles&gt;&lt;title&gt;A pathway to generating Climate Data Records of sea-surface temperature from satellite measurements&lt;/title&gt;&lt;secondary-title&gt;Deep Sea Research Part II: Topical Studies in Oceanography&lt;/secondary-title&gt;&lt;/titles&gt;&lt;periodical&gt;&lt;full-title&gt;Deep Sea Research Part II: Topical Studies in Oceanography&lt;/full-title&gt;&lt;/periodical&gt;&lt;pages&gt;44-51&lt;/pages&gt;&lt;volume&gt;77–80&lt;/volume&gt;&lt;number&gt;0&lt;/number&gt;&lt;keywords&gt;&lt;keyword&gt;Sea-surface temperature&lt;/keyword&gt;&lt;keyword&gt;Climate Data Records&lt;/keyword&gt;&lt;keyword&gt;Satellite radiometry&lt;/keyword&gt;&lt;keyword&gt;Thermal skin effect&lt;/keyword&gt;&lt;keyword&gt;Electromagnetic skin effect&lt;/keyword&gt;&lt;keyword&gt;SI traceability&lt;/keyword&gt;&lt;/keywords&gt;&lt;dates&gt;&lt;year&gt;2012&lt;/year&gt;&lt;/dates&gt;&lt;isbn&gt;0967-0645&lt;/isbn&gt;&lt;urls&gt;&lt;related-urls&gt;&lt;url&gt;http://www.sciencedirect.com/science/article/pii/S0967064512000513&lt;/url&gt;&lt;/related-urls&gt;&lt;/urls&gt;&lt;electronic-resource-num&gt;10.1016/j.dsr2.2012.04.003&lt;/electronic-resource-num&gt;&lt;/record&gt;&lt;/Cite&gt;&lt;/EndNote&gt;</w:instrText>
      </w:r>
      <w:r>
        <w:fldChar w:fldCharType="separate"/>
      </w:r>
      <w:bookmarkStart w:id="117" w:name="__Fieldmark__4489_1419489525"/>
      <w:r>
        <w:rPr/>
        <w:t>(Minnett and Corlett, 2012)</w:t>
      </w:r>
      <w:r>
        <w:rPr/>
      </w:r>
      <w:r>
        <w:fldChar w:fldCharType="end"/>
      </w:r>
      <w:hyperlink w:anchor="_ENREF_44">
        <w:bookmarkEnd w:id="117"/>
        <w:r>
          <w:rPr/>
          <w:t>).</w:t>
        </w:r>
      </w:hyperlink>
    </w:p>
    <w:p>
      <w:pPr>
        <w:pStyle w:val="Normal"/>
        <w:spacing w:lineRule="auto" w:line="480"/>
        <w:rPr/>
      </w:pPr>
      <w:r>
        <w:rPr/>
        <w:t>The Level 1 VIIRS data were obtained from the NOAA CLASS (</w:t>
      </w:r>
      <w:r>
        <w:rPr>
          <w:rStyle w:val="St"/>
        </w:rPr>
        <w:t>Comprehensive Large Array-data Stewardship System</w:t>
      </w:r>
      <w:r>
        <w:rPr/>
        <w:t xml:space="preserve">). The native VIIRS granules contain measurements collected within time intervals </w:t>
      </w:r>
      <w:commentRangeStart w:id="29"/>
      <w:r>
        <w:rPr/>
        <w:t>of about 86 seconds</w:t>
      </w:r>
      <w:r>
        <w:rPr/>
      </w:r>
      <w:commentRangeEnd w:id="29"/>
      <w:r>
        <w:commentReference w:id="29"/>
      </w:r>
      <w:r>
        <w:rPr/>
        <w:t>. The relatively small size of these granules makes the accumulation of an orbit or a day’s worth of data very ungainly. For this reason, groups of four successive granules are concatenated at the NOAA CLASS; these groups are more efficient to handle and thus have been used here.</w:t>
      </w:r>
    </w:p>
    <w:p>
      <w:pPr>
        <w:pStyle w:val="Normal"/>
        <w:spacing w:lineRule="auto" w:line="480"/>
        <w:rPr/>
      </w:pPr>
      <w:del w:id="157" w:author="Guillermo" w:date="2017-07-10T15:08:00Z">
        <w:r>
          <w:rPr/>
          <w:delText xml:space="preserve"> </w:delText>
        </w:r>
      </w:del>
      <w:r>
        <w:rPr/>
        <w:t>The Level-1calibrated brightness temperatures, and geolocation data, were processed to create a matchup data base (MUDB) of in situ temperature measurements and VIIRS SST</w:t>
      </w:r>
      <w:r>
        <w:rPr>
          <w:vertAlign w:val="subscript"/>
        </w:rPr>
        <w:t>skin</w:t>
      </w:r>
      <w:r>
        <w:rPr/>
        <w:t xml:space="preserve"> observations at the University of Miami’s Rosenstiel School (RSMAS) and at the North Carolina Institute for Climate and Satellite (NCICS). The MUDB was used to develop the VIIRS R2016.0 cloud-screening and atmospheric correction algorithms which were subsequently delivered to NASA OB_DAAC, tested, and installed in their production environment. Level-3 analyses presented in this paper are based on data obtained from the OB_DAAC public archive for VIIRS ocean products (</w:t>
      </w:r>
      <w:hyperlink r:id="rId16">
        <w:r>
          <w:rPr>
            <w:rStyle w:val="InternetLink"/>
          </w:rPr>
          <w:t>https://oceancolor.gsfc.nasa.gov/data/viirs-snpp/</w:t>
        </w:r>
      </w:hyperlink>
      <w:r>
        <w:rPr/>
        <w:t>).</w:t>
      </w:r>
    </w:p>
    <w:p>
      <w:pPr>
        <w:pStyle w:val="Heading2"/>
        <w:numPr>
          <w:ilvl w:val="1"/>
          <w:numId w:val="3"/>
        </w:numPr>
        <w:rPr>
          <w:rStyle w:val="Heading2Char"/>
          <w:b/>
          <w:b/>
          <w:bCs/>
        </w:rPr>
      </w:pPr>
      <w:bookmarkStart w:id="118" w:name="_Toc351990412"/>
      <w:r>
        <w:rPr/>
        <w:t xml:space="preserve"> </w:t>
      </w:r>
      <w:r>
        <w:rPr/>
        <w:t>Instru</w:t>
      </w:r>
      <w:bookmarkEnd w:id="118"/>
      <w:r>
        <w:rPr>
          <w:rStyle w:val="Heading2Char"/>
          <w:b/>
        </w:rPr>
        <w:t>mental performance and artifacts</w:t>
      </w:r>
    </w:p>
    <w:p>
      <w:pPr>
        <w:pStyle w:val="Normal"/>
        <w:spacing w:lineRule="auto" w:line="480"/>
        <w:rPr/>
      </w:pPr>
      <w:r>
        <w:rPr/>
        <w:t>Because of lessons learned from the design and performance of heritage instruments, VIIRS measurements lack many of the instrumental artifacts – or at least the</w:t>
      </w:r>
      <w:ins w:id="158" w:author="Guillermo" w:date="2017-07-10T15:09:00Z">
        <w:r>
          <w:rPr/>
          <w:t>se</w:t>
        </w:r>
      </w:ins>
      <w:del w:id="159" w:author="Guillermo" w:date="2017-07-10T15:09:00Z">
        <w:r>
          <w:rPr/>
          <w:delText>y</w:delText>
        </w:r>
      </w:del>
      <w:r>
        <w:rPr/>
        <w:t xml:space="preserve"> are much less pronounced – present for instance, in the early data collected by MODIS on Terra. These artifacts include the “response </w:t>
      </w:r>
      <w:r>
        <w:rPr>
          <w:i/>
        </w:rPr>
        <w:t>vs</w:t>
      </w:r>
      <w:r>
        <w:rPr/>
        <w:t xml:space="preserve"> scan angle” (RVS) behavior that results from wavelength-dependent infrared  reflectivity of the MODIS scene mirror varying with the angle of incidence of the radiation at the mirror surface (</w:t>
      </w:r>
      <w:r>
        <w:rPr/>
      </w:r>
      <w:r>
        <w:fldChar w:fldCharType="end"/>
      </w:r>
      <w:r>
        <w:fldChar w:fldCharType="begin"/>
      </w:r>
      <w:r>
        <w:instrText>ADDIN EN.CITE.DATA</w:instrText>
      </w:r>
      <w:r>
        <w:fldChar w:fldCharType="separate"/>
      </w:r>
      <w:bookmarkStart w:id="119" w:name="__Fieldmark__4629_1419489525"/>
      <w:bookmarkStart w:id="120" w:name="__Fieldmark__4628_1419489525"/>
      <w:bookmarkEnd w:id="119"/>
      <w:r>
        <w:rPr/>
        <w:t>(Xiong et al., 2008)</w:t>
      </w:r>
      <w:r>
        <w:rPr/>
      </w:r>
      <w:r>
        <w:fldChar w:fldCharType="end"/>
      </w:r>
      <w:hyperlink w:anchor="_ENREF_75">
        <w:bookmarkEnd w:id="120"/>
        <w:r>
          <w:rPr/>
          <w:t xml:space="preserve">; </w:t>
        </w:r>
      </w:hyperlink>
      <w:r>
        <w:fldChar w:fldCharType="begin"/>
      </w:r>
      <w:r>
        <w:instrText>ADDIN EN.CITE &lt;EndNote&gt;&lt;Cite&gt;&lt;Author&gt;Kilpatrick&lt;/Author&gt;&lt;Year&gt;2015&lt;/Year&gt;&lt;RecNum&gt;4015&lt;/RecNum&gt;&lt;DisplayText&gt;(Kilpatrick et al., 2015)&lt;/DisplayText&gt;&lt;record&gt;&lt;rec-number&gt;4015&lt;/rec-number&gt;&lt;foreign-keys&gt;&lt;key app="EN" db-id="5apr590ftef55zea20spppw6srsvdvdazzer" timestamp="1432891590"&gt;4015&lt;/key&gt;&lt;key app="ENWeb" db-id=""&gt;0&lt;/key&gt;&lt;/foreign-keys&gt;&lt;ref-type name="Journal Article"&gt;17&lt;/ref-type&gt;&lt;contributors&gt;&lt;authors&gt;&lt;author&gt;Kilpatrick, K. A.&lt;/author&gt;&lt;author&gt;Podestá, G.&lt;/author&gt;&lt;author&gt;Walsh, S.&lt;/author&gt;&lt;author&gt;Williams, E.&lt;/author&gt;&lt;author&gt;Halliwell, V.&lt;/author&gt;&lt;author&gt;Szczodrak, M.&lt;/author&gt;&lt;author&gt;Brown, O. B.&lt;/author&gt;&lt;author&gt;Minnett, P. J.&lt;/author&gt;&lt;author&gt;Evans, R.&lt;/author&gt;&lt;/authors&gt;&lt;/contributors&gt;&lt;titles&gt;&lt;title&gt;A decade of sea surface temperature from MODIS&lt;/title&gt;&lt;secondary-title&gt;Remote Sensing of Environment&lt;/secondary-title&gt;&lt;/titles&gt;&lt;periodical&gt;&lt;full-title&gt;Remote Sensing of Environment&lt;/full-title&gt;&lt;/periodical&gt;&lt;pages&gt;27-41&lt;/pages&gt;&lt;volume&gt;165&lt;/volume&gt;&lt;number&gt;0&lt;/number&gt;&lt;keywords&gt;&lt;keyword&gt;MODIS&lt;/keyword&gt;&lt;keyword&gt;Sea surface temperature&lt;/keyword&gt;&lt;keyword&gt;Validation&lt;/keyword&gt;&lt;keyword&gt;Calibration&lt;/keyword&gt;&lt;/keywords&gt;&lt;dates&gt;&lt;year&gt;2015&lt;/year&gt;&lt;pub-dates&gt;&lt;date&gt;8//&lt;/date&gt;&lt;/pub-dates&gt;&lt;/dates&gt;&lt;isbn&gt;0034-4257&lt;/isbn&gt;&lt;urls&gt;&lt;related-urls&gt;&lt;url&gt;http://www.sciencedirect.com/science/article/pii/S0034425715001650&lt;/url&gt;&lt;/related-urls&gt;&lt;/urls&gt;&lt;electronic-resource-num&gt;http://dx.doi.org/10.1016/j.rse.2015.04.023&lt;/electronic-resource-num&gt;&lt;/record&gt;&lt;/Cite&gt;&lt;/EndNote&gt;</w:instrText>
      </w:r>
      <w:r>
        <w:fldChar w:fldCharType="separate"/>
      </w:r>
      <w:bookmarkStart w:id="121" w:name="__Fieldmark__4639_1419489525"/>
      <w:r>
        <w:rPr/>
        <w:t>(Kilpatrick et al., 2015)</w:t>
      </w:r>
      <w:r>
        <w:rPr/>
      </w:r>
      <w:r>
        <w:fldChar w:fldCharType="end"/>
      </w:r>
      <w:hyperlink w:anchor="_ENREF_31">
        <w:bookmarkEnd w:id="121"/>
        <w:r>
          <w:rPr/>
          <w:t xml:space="preserve">). With the rotating telescope of the VIIRS fore-optics, </w:t>
        </w:r>
      </w:hyperlink>
      <w:commentRangeStart w:id="30"/>
      <w:r>
        <w:rPr/>
        <w:t xml:space="preserve">it was expected that if these effects were found they would be caused </w:t>
      </w:r>
      <w:r>
        <w:rPr/>
      </w:r>
      <w:commentRangeEnd w:id="30"/>
      <w:r>
        <w:commentReference w:id="30"/>
      </w:r>
      <w:r>
        <w:rPr/>
        <w:t xml:space="preserve">by the double-sided half-angle-mirror; this has been quantified on orbit by </w:t>
      </w:r>
      <w:r>
        <w:fldChar w:fldCharType="begin"/>
      </w:r>
      <w:r>
        <w:instrText>ADDIN EN.CITE &lt;EndNote&gt;&lt;Cite AuthorYear="1"&gt;&lt;Author&gt;Xiong&lt;/Author&gt;&lt;Year&gt;2014&lt;/Year&gt;&lt;RecNum&gt;4791&lt;/RecNum&gt;&lt;DisplayText&gt;Xiong et al. (2014)&lt;/DisplayText&gt;&lt;record&gt;&lt;rec-number&gt;4791&lt;/rec-number&gt;&lt;foreign-keys&gt;&lt;key app="EN" db-id="5apr590ftef55zea20spppw6srsvdvdazzer" timestamp="1499485999"&gt;4791&lt;/key&gt;&lt;/foreign-keys&gt;&lt;ref-type name="Journal Article"&gt;17&lt;/ref-type&gt;&lt;contributors&gt;&lt;authors&gt;&lt;author&gt;Xiong, Xiaoxiong&lt;/author&gt;&lt;author&gt;Butler, James&lt;/author&gt;&lt;author&gt;Chiang, Kwofu&lt;/author&gt;&lt;author&gt;Efremova, Boryana&lt;/author&gt;&lt;author&gt;Fulbright, Jon&lt;/author&gt;&lt;author&gt;Lei, Ning&lt;/author&gt;&lt;author&gt;McIntire, Jeff&lt;/author&gt;&lt;author&gt;Oudrari, Hassan&lt;/author&gt;&lt;author&gt;Sun, Junqiang&lt;/author&gt;&lt;author&gt;Wang, Zhipeng&lt;/author&gt;&lt;author&gt;Wu, Aisheng&lt;/author&gt;&lt;/authors&gt;&lt;/contributors&gt;&lt;titles&gt;&lt;title&gt;VIIRS on-orbit calibration methodology and performance&lt;/title&gt;&lt;secondary-title&gt;Journal of Geophysical Research: Atmospheres&lt;/secondary-title&gt;&lt;/titles&gt;&lt;periodical&gt;&lt;full-title&gt;Journal of Geophysical Research: Atmospheres&lt;/full-title&gt;&lt;/periodical&gt;&lt;pages&gt;5065-5078&lt;/pages&gt;&lt;volume&gt;119&lt;/volume&gt;&lt;number&gt;9&lt;/number&gt;&lt;keywords&gt;&lt;keyword&gt;VIIRS&lt;/keyword&gt;&lt;keyword&gt;calibration&lt;/keyword&gt;&lt;keyword&gt;radiometric&lt;/keyword&gt;&lt;keyword&gt;Suomi&lt;/keyword&gt;&lt;keyword&gt;NPP&lt;/keyword&gt;&lt;keyword&gt;S-NPP&lt;/keyword&gt;&lt;keyword&gt;0480 Remote sensing&lt;/keyword&gt;&lt;/keywords&gt;&lt;dates&gt;&lt;year&gt;2014&lt;/year&gt;&lt;/dates&gt;&lt;isbn&gt;2169-8996&lt;/isbn&gt;&lt;urls&gt;&lt;related-urls&gt;&lt;url&gt;http://dx.doi.org/10.1002/2013JD020423&lt;/url&gt;&lt;/related-urls&gt;&lt;/urls&gt;&lt;electronic-resource-num&gt;10.1002/2013JD020423&lt;/electronic-resource-num&gt;&lt;modified-date&gt;2013jd020423&lt;/modified-date&gt;&lt;/record&gt;&lt;/Cite&gt;&lt;/EndNote&gt;</w:instrText>
      </w:r>
      <w:r>
        <w:fldChar w:fldCharType="separate"/>
      </w:r>
      <w:hyperlink w:anchor="_ENREF_73">
        <w:bookmarkStart w:id="122" w:name="__Fieldmark__4662_1419489525"/>
        <w:r>
          <w:rPr>
            <w:rStyle w:val="InternetLink"/>
          </w:rPr>
          <w:t>Xiong et al. (2014)</w:t>
        </w:r>
        <w:r>
          <w:rPr>
            <w:rStyle w:val="InternetLink"/>
          </w:rPr>
        </w:r>
      </w:hyperlink>
      <w:bookmarkEnd w:id="122"/>
      <w:r>
        <w:rPr/>
        <w:t xml:space="preserve"> and found to be very small. As with MODIS</w:t>
      </w:r>
      <w:r>
        <w:fldChar w:fldCharType="end"/>
      </w:r>
      <w:ins w:id="160" w:author="Guillermo" w:date="2017-07-10T15:11:00Z">
        <w:r>
          <w:rPr/>
          <w:t>,</w:t>
        </w:r>
      </w:ins>
      <w:r>
        <w:rPr/>
        <w:t xml:space="preserve"> “detector banding” caused by multiple detectors in each spectral band in the along-track direction (</w:t>
      </w:r>
      <w:r>
        <w:fldChar w:fldCharType="begin"/>
      </w:r>
      <w:r>
        <w:instrText>ADDIN EN.CITE &lt;EndNote&gt;&lt;Cite&gt;&lt;Author&gt;Guenther&lt;/Author&gt;&lt;Year&gt;2002&lt;/Year&gt;&lt;RecNum&gt;669&lt;/RecNum&gt;&lt;DisplayText&gt;(Guenther et al., 2002)&lt;/DisplayText&gt;&lt;record&gt;&lt;rec-number&gt;669&lt;/rec-number&gt;&lt;foreign-keys&gt;&lt;key app="EN" db-id="5apr590ftef55zea20spppw6srsvdvdazzer" timestamp="1419378181"&gt;669&lt;/key&gt;&lt;key app="ENWeb" db-id=""&gt;0&lt;/key&gt;&lt;/foreign-keys&gt;&lt;ref-type name="Journal Article"&gt;17&lt;/ref-type&gt;&lt;contributors&gt;&lt;authors&gt;&lt;author&gt;Guenther, B. &lt;/author&gt;&lt;author&gt;Xiong, X.&lt;/author&gt;&lt;author&gt;Salomonson, V.V.&lt;/author&gt;&lt;author&gt;Barnes, W.L.&lt;/author&gt;&lt;author&gt;Young, J.&lt;/author&gt;&lt;/authors&gt;&lt;/contributors&gt;&lt;titles&gt;&lt;title&gt;On-orbit performance of the Earth Observing System Moderate Resolution Imaging Spectroradiometer; first year of data&lt;/title&gt;&lt;secondary-title&gt;Remote Sensing of Environment&lt;/secondary-title&gt;&lt;/titles&gt;&lt;periodical&gt;&lt;full-title&gt;Remote Sensing of Environment&lt;/full-title&gt;&lt;/periodical&gt;&lt;pages&gt;16-30&lt;/pages&gt;&lt;volume&gt;83&lt;/volume&gt;&lt;dates&gt;&lt;year&gt;2002&lt;/year&gt;&lt;/dates&gt;&lt;urls&gt;&lt;/urls&gt;&lt;/record&gt;&lt;/Cite&gt;&lt;/EndNote&gt;</w:instrText>
      </w:r>
      <w:r>
        <w:fldChar w:fldCharType="separate"/>
      </w:r>
      <w:bookmarkStart w:id="123" w:name="__Fieldmark__4676_1419489525"/>
      <w:r>
        <w:rPr/>
        <w:t>(Guenther et al., 2002)</w:t>
      </w:r>
      <w:r>
        <w:rPr/>
      </w:r>
      <w:r>
        <w:fldChar w:fldCharType="end"/>
      </w:r>
      <w:hyperlink w:anchor="_ENREF_26">
        <w:del w:id="161" w:author="Guillermo" w:date="2017-07-10T15:11:00Z">
          <w:bookmarkEnd w:id="123"/>
          <w:r>
            <w:rPr/>
            <w:delText xml:space="preserve">; </w:delText>
          </w:r>
        </w:del>
      </w:hyperlink>
      <w:r>
        <w:fldChar w:fldCharType="begin"/>
      </w:r>
      <w:r>
        <w:instrText>ADDIN EN.CITE &lt;EndNote&gt;&lt;Cite&gt;&lt;Author&gt;Kilpatrick&lt;/Author&gt;&lt;Year&gt;2015&lt;/Year&gt;&lt;RecNum&gt;4015&lt;/RecNum&gt;&lt;DisplayText&gt;(Kilpatrick et al., 2015)&lt;/DisplayText&gt;&lt;record&gt;&lt;rec-number&gt;4015&lt;/rec-number&gt;&lt;foreign-keys&gt;&lt;key app="EN" db-id="5apr590ftef55zea20spppw6srsvdvdazzer" timestamp="1432891590"&gt;4015&lt;/key&gt;&lt;key app="ENWeb" db-id=""&gt;0&lt;/key&gt;&lt;/foreign-keys&gt;&lt;ref-type name="Journal Article"&gt;17&lt;/ref-type&gt;&lt;contributors&gt;&lt;authors&gt;&lt;author&gt;Kilpatrick, K. A.&lt;/author&gt;&lt;author&gt;Podestá, G.&lt;/author&gt;&lt;author&gt;Walsh, S.&lt;/author&gt;&lt;author&gt;Williams, E.&lt;/author&gt;&lt;author&gt;Halliwell, V.&lt;/author&gt;&lt;author&gt;Szczodrak, M.&lt;/author&gt;&lt;author&gt;Brown, O. B.&lt;/author&gt;&lt;author&gt;Minnett, P. J.&lt;/author&gt;&lt;author&gt;Evans, R.&lt;/author&gt;&lt;/authors&gt;&lt;/contributors&gt;&lt;titles&gt;&lt;title&gt;A decade of sea surface temperature from MODIS&lt;/title&gt;&lt;secondary-title&gt;Remote Sensing of Environment&lt;/secondary-title&gt;&lt;/titles&gt;&lt;periodical&gt;&lt;full-title&gt;Remote Sensing of Environment&lt;/full-title&gt;&lt;/periodical&gt;&lt;pages&gt;27-41&lt;/pages&gt;&lt;volume&gt;165&lt;/volume&gt;&lt;number&gt;0&lt;/number&gt;&lt;keywords&gt;&lt;keyword&gt;MODIS&lt;/keyword&gt;&lt;keyword&gt;Sea surface temperature&lt;/keyword&gt;&lt;keyword&gt;Validation&lt;/keyword&gt;&lt;keyword&gt;Calibration&lt;/keyword&gt;&lt;/keywords&gt;&lt;dates&gt;&lt;year&gt;2015&lt;/year&gt;&lt;pub-dates&gt;&lt;date&gt;8//&lt;/date&gt;&lt;/pub-dates&gt;&lt;/dates&gt;&lt;isbn&gt;0034-4257&lt;/isbn&gt;&lt;urls&gt;&lt;related-urls&gt;&lt;url&gt;http://www.sciencedirect.com/science/article/pii/S0034425715001650&lt;/url&gt;&lt;/related-urls&gt;&lt;/urls&gt;&lt;electronic-resource-num&gt;http://dx.doi.org/10.1016/j.rse.2015.04.023&lt;/electronic-resource-num&gt;&lt;/record&gt;&lt;/Cite&gt;&lt;/EndNote&gt;</w:instrText>
      </w:r>
      <w:r>
        <w:fldChar w:fldCharType="separate"/>
      </w:r>
      <w:bookmarkStart w:id="124" w:name="__Fieldmark__4686_1419489525"/>
      <w:r>
        <w:rPr/>
        <w:t>(Kilpatrick et al., 2015)</w:t>
      </w:r>
      <w:r>
        <w:rPr/>
      </w:r>
      <w:r>
        <w:fldChar w:fldCharType="end"/>
      </w:r>
      <w:hyperlink w:anchor="_ENREF_31">
        <w:bookmarkEnd w:id="124"/>
        <w:r>
          <w:rPr/>
          <w:t xml:space="preserve">) was </w:t>
        </w:r>
      </w:hyperlink>
      <w:ins w:id="162" w:author="Guillermo" w:date="2017-07-10T15:11:00Z">
        <w:r>
          <w:rPr/>
          <w:t xml:space="preserve">also </w:t>
        </w:r>
      </w:ins>
      <w:r>
        <w:rPr/>
        <w:t>found for VIIRS, but it has a much smaller magnitude (</w:t>
      </w:r>
      <w:r>
        <w:fldChar w:fldCharType="begin"/>
      </w:r>
      <w:r>
        <w:instrText>ADDIN EN.CITE &lt;EndNote&gt;&lt;Cite&gt;&lt;Author&gt;Bouali&lt;/Author&gt;&lt;Year&gt;2014&lt;/Year&gt;&lt;RecNum&gt;4644&lt;/RecNum&gt;&lt;DisplayText&gt;(Bouali and Ignatov, 2014)&lt;/DisplayText&gt;&lt;record&gt;&lt;rec-number&gt;4644&lt;/rec-number&gt;&lt;foreign-keys&gt;&lt;key app="EN" db-id="5apr590ftef55zea20spppw6srsvdvdazzer" timestamp="1486578045"&gt;4644&lt;/key&gt;&lt;/foreign-keys&gt;&lt;ref-type name="Journal Article"&gt;17&lt;/ref-type&gt;&lt;contributors&gt;&lt;authors&gt;&lt;author&gt;Marouan Bouali&lt;/author&gt;&lt;author&gt;Alexander Ignatov&lt;/author&gt;&lt;/authors&gt;&lt;/contributors&gt;&lt;titles&gt;&lt;title&gt;Adaptive Reduction of Striping for Improved Sea Surface Temperature Imagery from Suomi National Polar-Orbiting Partnership (S-NPP) Visible Infrared Imaging Radiometer Suite (VIIRS)&lt;/title&gt;&lt;secondary-title&gt;Journal of Atmospheric and Oceanic Technology&lt;/secondary-title&gt;&lt;/titles&gt;&lt;periodical&gt;&lt;full-title&gt;Journal of Atmospheric and Oceanic Technology&lt;/full-title&gt;&lt;/periodical&gt;&lt;pages&gt;150-163&lt;/pages&gt;&lt;volume&gt;31&lt;/volume&gt;&lt;number&gt;1&lt;/number&gt;&lt;keywords&gt;&lt;keyword&gt;Fronts,Sea surface temperature,Instrumentation/sensors,Remote sensing,Variational analysis,Oceanic variability&lt;/keyword&gt;&lt;/keywords&gt;&lt;dates&gt;&lt;year&gt;2014&lt;/year&gt;&lt;/dates&gt;&lt;urls&gt;&lt;related-urls&gt;&lt;url&gt;&lt;style face="underline" font="default" size="100%"&gt;http://journals.ametsoc.org/doi/abs/10.1175/JTECH-D-13-00035.1&lt;/style&gt;&lt;/url&gt;&lt;/related-urls&gt;&lt;/urls&gt;&lt;electronic-resource-num&gt;10.1175/jtech-d-13-00035.1&lt;/electronic-resource-num&gt;&lt;/record&gt;&lt;/Cite&gt;&lt;/EndNote&gt;</w:instrText>
      </w:r>
      <w:r>
        <w:fldChar w:fldCharType="separate"/>
      </w:r>
      <w:bookmarkStart w:id="125" w:name="__Fieldmark__4705_1419489525"/>
      <w:r>
        <w:rPr/>
        <w:t>(Bouali and Ignatov, 2014)</w:t>
      </w:r>
      <w:r>
        <w:rPr/>
      </w:r>
      <w:r>
        <w:fldChar w:fldCharType="end"/>
      </w:r>
      <w:hyperlink w:anchor="_ENREF_11">
        <w:bookmarkEnd w:id="125"/>
        <w:r>
          <w:rPr/>
          <w:t>). While there is evidence of other instrumental artifacts, they are not a major source of qualitative or quantitative shortcomings of the infrared channels for the S-NPP VIIRS.</w:t>
        </w:r>
      </w:hyperlink>
    </w:p>
    <w:p>
      <w:pPr>
        <w:pStyle w:val="Heading2"/>
        <w:numPr>
          <w:ilvl w:val="1"/>
          <w:numId w:val="3"/>
        </w:numPr>
        <w:rPr/>
      </w:pPr>
      <w:bookmarkStart w:id="126" w:name="_Toc351990413"/>
      <w:bookmarkEnd w:id="126"/>
      <w:r>
        <w:rPr/>
        <w:t xml:space="preserve">Calibration </w:t>
      </w:r>
    </w:p>
    <w:p>
      <w:pPr>
        <w:pStyle w:val="Normal"/>
        <w:spacing w:lineRule="auto" w:line="480"/>
        <w:rPr/>
      </w:pPr>
      <w:commentRangeStart w:id="31"/>
      <w:r>
        <w:rPr/>
        <w:t xml:space="preserve">Our analyses </w:t>
      </w:r>
      <w:r>
        <w:rPr/>
      </w:r>
      <w:commentRangeEnd w:id="31"/>
      <w:r>
        <w:commentReference w:id="31"/>
      </w:r>
      <w:r>
        <w:rPr/>
        <w:t xml:space="preserve">have not revealed any fundamental problems with the on-board calibration of the VIIRS infrared channels. Nevertheless, the impacts of such </w:t>
      </w:r>
      <w:del w:id="163" w:author="Guillermo" w:date="2017-07-10T15:14:00Z">
        <w:r>
          <w:rPr/>
          <w:delText xml:space="preserve">effects </w:delText>
        </w:r>
      </w:del>
      <w:ins w:id="164" w:author="Guillermo" w:date="2017-07-10T15:14:00Z">
        <w:r>
          <w:rPr/>
          <w:t xml:space="preserve">problems </w:t>
        </w:r>
      </w:ins>
      <w:r>
        <w:rPr/>
        <w:t>on derived quantities can be quite subtle, and may be revealed only through analyses of longer time series of data.</w:t>
      </w:r>
    </w:p>
    <w:p>
      <w:pPr>
        <w:pStyle w:val="Heading2"/>
        <w:numPr>
          <w:ilvl w:val="1"/>
          <w:numId w:val="3"/>
        </w:numPr>
        <w:rPr/>
      </w:pPr>
      <w:r>
        <w:rPr/>
        <w:t xml:space="preserve">   </w:t>
      </w:r>
      <w:bookmarkStart w:id="127" w:name="_Toc351990425"/>
      <w:bookmarkEnd w:id="127"/>
      <w:r>
        <w:rPr/>
        <w:t>Spatial distribution of differences with heritage data</w:t>
      </w:r>
    </w:p>
    <w:p>
      <w:pPr>
        <w:pStyle w:val="Normal"/>
        <w:spacing w:lineRule="auto" w:line="480"/>
        <w:rPr/>
      </w:pPr>
      <w:r>
        <w:rPr/>
        <w:t xml:space="preserve">The integrity of the spatial distribution of the VIIRS SSTs has been assessed by comparisons with independent SST fields. The first reference field used was the daily, global DOISST Reynolds </w:t>
      </w:r>
      <w:commentRangeStart w:id="32"/>
      <w:r>
        <w:rPr/>
        <w:t>SSTs</w:t>
      </w:r>
      <w:r>
        <w:rPr/>
      </w:r>
      <w:commentRangeEnd w:id="32"/>
      <w:r>
        <w:commentReference w:id="32"/>
      </w:r>
      <w:r>
        <w:rPr/>
        <w:t xml:space="preserve">. An example of the difference field, VIIRS – Reynolds, is shown in </w:t>
      </w:r>
      <w:r>
        <w:rPr/>
        <w:fldChar w:fldCharType="begin"/>
      </w:r>
      <w:r>
        <w:instrText> REF _Ref487365866 \h </w:instrText>
      </w:r>
      <w:r>
        <w:fldChar w:fldCharType="separate"/>
      </w:r>
      <w:r>
        <w:t>Figure 11.</w:t>
      </w:r>
      <w:r>
        <w:fldChar w:fldCharType="end"/>
      </w:r>
      <w:r>
        <w:rPr/>
        <w:fldChar w:fldCharType="begin"/>
      </w:r>
      <w:r>
        <w:instrText> REF _Ref484856762 \h </w:instrText>
      </w:r>
      <w:r>
        <w:fldChar w:fldCharType="separate"/>
      </w:r>
      <w:r>
        <w:t>Error: Reference source not found</w:t>
      </w:r>
      <w:r>
        <w:fldChar w:fldCharType="end"/>
      </w:r>
      <w:r>
        <w:rPr/>
        <w:t>; VIIRS SST</w:t>
      </w:r>
      <w:r>
        <w:rPr>
          <w:vertAlign w:val="subscript"/>
        </w:rPr>
        <w:t>skin</w:t>
      </w:r>
      <w:r>
        <w:rPr/>
        <w:t xml:space="preserve"> values were derived using the R2016.0 2-band night-time algorithm. The data are from data day 2012-225 (</w:t>
      </w:r>
      <w:commentRangeStart w:id="33"/>
      <w:r>
        <w:rPr/>
        <w:t>12 August</w:t>
      </w:r>
      <w:del w:id="165" w:author="Guillermo" w:date="2017-07-10T15:15:00Z">
        <w:r>
          <w:rPr/>
          <w:delText>,</w:delText>
        </w:r>
      </w:del>
      <w:r>
        <w:rPr/>
        <w:t xml:space="preserve"> 2012</w:t>
      </w:r>
      <w:r>
        <w:rPr/>
      </w:r>
      <w:commentRangeEnd w:id="33"/>
      <w:r>
        <w:commentReference w:id="33"/>
      </w:r>
      <w:r>
        <w:rPr/>
        <w:t>) and are limited to those with the best quality flag for the wide swath algorithm. The blue areas indicate locations where VIIRS SST</w:t>
      </w:r>
      <w:r>
        <w:rPr>
          <w:vertAlign w:val="subscript"/>
        </w:rPr>
        <w:t>skin</w:t>
      </w:r>
      <w:r>
        <w:rPr/>
        <w:t xml:space="preserve"> are likely influenced by the presence of atmospheric aerosols, and </w:t>
      </w:r>
      <w:del w:id="166" w:author="Guillermo" w:date="2017-07-10T15:16:00Z">
        <w:r>
          <w:rPr/>
          <w:delText xml:space="preserve">are </w:delText>
        </w:r>
      </w:del>
      <w:r>
        <w:rPr/>
        <w:t xml:space="preserve">therefore </w:t>
      </w:r>
      <w:ins w:id="167" w:author="Guillermo" w:date="2017-07-10T15:16:00Z">
        <w:r>
          <w:rPr/>
          <w:t xml:space="preserve">are </w:t>
        </w:r>
      </w:ins>
      <w:r>
        <w:rPr/>
        <w:t>cooler than the correct SSTs (</w:t>
      </w:r>
      <w:r>
        <w:fldChar w:fldCharType="begin"/>
      </w:r>
      <w:r>
        <w:instrText>ADDIN EN.CITE &lt;EndNote&gt;&lt;Cite&gt;&lt;Author&gt;Arbelo&lt;/Author&gt;&lt;Year&gt;2003&lt;/Year&gt;&lt;RecNum&gt;1474&lt;/RecNum&gt;&lt;DisplayText&gt;(Arbelo et al., 2003)&lt;/DisplayText&gt;&lt;record&gt;&lt;rec-number&gt;1474&lt;/rec-number&gt;&lt;foreign-keys&gt;&lt;key app="EN" db-id="5apr590ftef55zea20spppw6srsvdvdazzer" timestamp="1419378177"&gt;1474&lt;/key&gt;&lt;key app="ENWeb" db-id=""&gt;0&lt;/key&gt;&lt;/foreign-keys&gt;&lt;ref-type name="Journal Article"&gt;17&lt;/ref-type&gt;&lt;contributors&gt;&lt;authors&gt;&lt;author&gt;Arbelo, M. &lt;/author&gt;&lt;author&gt;G. P. Podestá&lt;/author&gt;&lt;author&gt;P. A. Hernández-Leal &lt;/author&gt;&lt;author&gt;J. P. Diaz&lt;/author&gt;&lt;/authors&gt;&lt;/contributors&gt;&lt;titles&gt;&lt;title&gt;Use of TOMS data to correct the saharan dust effects on SST retrievals from satellite&lt;/title&gt;&lt;secondary-title&gt;Advances in Space Research&lt;/secondary-title&gt;&lt;/titles&gt;&lt;periodical&gt;&lt;full-title&gt;Advances in Space Research&lt;/full-title&gt;&lt;/periodical&gt;&lt;pages&gt;2175-2180&lt;/pages&gt;&lt;volume&gt;32&lt;/volume&gt;&lt;number&gt;11&lt;/number&gt;&lt;dates&gt;&lt;year&gt;2003&lt;/year&gt;&lt;/dates&gt;&lt;urls&gt;&lt;/urls&gt;&lt;/record&gt;&lt;/Cite&gt;&lt;/EndNote&gt;</w:instrText>
      </w:r>
      <w:r>
        <w:fldChar w:fldCharType="separate"/>
      </w:r>
      <w:bookmarkStart w:id="128" w:name="__Fieldmark__4829_1419489525"/>
      <w:r>
        <w:rPr/>
        <w:t>(Arbelo et al., 2003)</w:t>
      </w:r>
      <w:r>
        <w:rPr/>
      </w:r>
      <w:r>
        <w:fldChar w:fldCharType="end"/>
      </w:r>
      <w:hyperlink w:anchor="_ENREF_3">
        <w:bookmarkEnd w:id="128"/>
        <w:r>
          <w:rPr/>
          <w:t xml:space="preserve">; </w:t>
        </w:r>
      </w:hyperlink>
      <w:r>
        <w:fldChar w:fldCharType="begin"/>
      </w:r>
      <w:r>
        <w:instrText>ADDIN EN.CITE &lt;EndNote&gt;&lt;Cite&gt;&lt;Author&gt;Bogdanoff&lt;/Author&gt;&lt;Year&gt;2015&lt;/Year&gt;&lt;RecNum&gt;4183&lt;/RecNum&gt;&lt;DisplayText&gt;(Bogdanoff et al., 2015)&lt;/DisplayText&gt;&lt;record&gt;&lt;rec-number&gt;4183&lt;/rec-number&gt;&lt;foreign-keys&gt;&lt;key app="EN" db-id="5apr590ftef55zea20spppw6srsvdvdazzer" timestamp="1448371579"&gt;4183&lt;/key&gt;&lt;/foreign-keys&gt;&lt;ref-type name="Journal Article"&gt;17&lt;/ref-type&gt;&lt;contributors&gt;&lt;authors&gt;&lt;author&gt;Bogdanoff, Alec S.&lt;/author&gt;&lt;author&gt;Westphal, Douglas L.&lt;/author&gt;&lt;author&gt;Campbell, James R.&lt;/author&gt;&lt;author&gt;Cummings, James A.&lt;/author&gt;&lt;author&gt;Hyer, Edward J.&lt;/author&gt;&lt;author&gt;Reid, Jeffrey S.&lt;/author&gt;&lt;author&gt;Clayson, Carol Anne&lt;/author&gt;&lt;/authors&gt;&lt;/contributors&gt;&lt;titles&gt;&lt;title&gt;Sensitivity of infrared sea surface temperature retrievals to the vertical distribution of airborne dust aerosol&lt;/title&gt;&lt;secondary-title&gt;Remote Sensing of Environment&lt;/secondary-title&gt;&lt;/titles&gt;&lt;periodical&gt;&lt;full-title&gt;Remote Sensing of Environment&lt;/full-title&gt;&lt;/periodical&gt;&lt;pages&gt;1-13&lt;/pages&gt;&lt;volume&gt;159&lt;/volume&gt;&lt;keywords&gt;&lt;keyword&gt;Dust aerosols&lt;/keyword&gt;&lt;keyword&gt;Sea surface temperature&lt;/keyword&gt;&lt;keyword&gt;Retrieval error&lt;/keyword&gt;&lt;keyword&gt;Radiative transfer&lt;/keyword&gt;&lt;keyword&gt;Infrared remote sensing&lt;/keyword&gt;&lt;/keywords&gt;&lt;dates&gt;&lt;year&gt;2015&lt;/year&gt;&lt;pub-dates&gt;&lt;date&gt;3/15/&lt;/date&gt;&lt;/pub-dates&gt;&lt;/dates&gt;&lt;isbn&gt;0034-4257&lt;/isbn&gt;&lt;urls&gt;&lt;related-urls&gt;&lt;url&gt;http://www.sciencedirect.com/science/article/pii/S0034425714004787&lt;/url&gt;&lt;/related-urls&gt;&lt;/urls&gt;&lt;electronic-resource-num&gt;http://dx.doi.org/10.1016/j.rse.2014.12.002&lt;/electronic-resource-num&gt;&lt;/record&gt;&lt;/Cite&gt;&lt;/EndNote&gt;</w:instrText>
      </w:r>
      <w:r>
        <w:fldChar w:fldCharType="separate"/>
      </w:r>
      <w:bookmarkStart w:id="129" w:name="__Fieldmark__4839_1419489525"/>
      <w:r>
        <w:rPr/>
        <w:t>(Bogdanoff et al., 2015)</w:t>
      </w:r>
      <w:r>
        <w:rPr/>
      </w:r>
      <w:r>
        <w:fldChar w:fldCharType="end"/>
      </w:r>
      <w:hyperlink w:anchor="_ENREF_10">
        <w:bookmarkEnd w:id="129"/>
        <w:r>
          <w:rPr/>
          <w:t xml:space="preserve">). The Reynolds OI field is tied to </w:t>
        </w:r>
      </w:hyperlink>
      <w:r>
        <w:rPr>
          <w:i/>
        </w:rPr>
        <w:t>in situ</w:t>
      </w:r>
      <w:r>
        <w:rPr/>
        <w:t xml:space="preserve"> measurements from drifting buoys for the bias correction of the AVHRR SSTs and is therefore less influenced by </w:t>
      </w:r>
      <w:del w:id="168" w:author="Guillermo" w:date="2017-07-10T15:21:00Z">
        <w:r>
          <w:rPr/>
          <w:delText xml:space="preserve">the </w:delText>
        </w:r>
      </w:del>
      <w:r>
        <w:rPr/>
        <w:t>atmospheric conditions. The areas where VIIRS appears to be warmer than the Reynolds OI fields are more difficult to understand, but may be caused by the presence of dry layers (</w:t>
      </w:r>
      <w:r>
        <w:fldChar w:fldCharType="begin"/>
      </w:r>
      <w:r>
        <w:instrText>ADDIN EN.CITE &lt;EndNote&gt;&lt;Cite&gt;&lt;Author&gt;Szczodrak&lt;/Author&gt;&lt;Year&gt;2014&lt;/Year&gt;&lt;RecNum&gt;2737&lt;/RecNum&gt;&lt;DisplayText&gt;(Szczodrak et al., 2014)&lt;/DisplayText&gt;&lt;record&gt;&lt;rec-number&gt;2737&lt;/rec-number&gt;&lt;foreign-keys&gt;&lt;key app="EN" db-id="5apr590ftef55zea20spppw6srsvdvdazzer" timestamp="1419378186"&gt;2737&lt;/key&gt;&lt;key app="ENWeb" db-id=""&gt;0&lt;/key&gt;&lt;/foreign-keys&gt;&lt;ref-type name="Journal Article"&gt;17&lt;/ref-type&gt;&lt;contributors&gt;&lt;authors&gt;&lt;author&gt;Szczodrak, M.&lt;/author&gt;&lt;author&gt;Minnett, P. J.&lt;/author&gt;&lt;author&gt;Evans, R. H.&lt;/author&gt;&lt;/authors&gt;&lt;/contributors&gt;&lt;titles&gt;&lt;title&gt;The effects of anomalous atmospheres on the accuracy of infrared sea-surface temperature retrievals: Dry air layer intrusions over the tropical ocean&lt;/title&gt;&lt;secondary-title&gt;Remote Sensing of Environment&lt;/secondary-title&gt;&lt;/titles&gt;&lt;periodical&gt;&lt;full-title&gt;Remote Sensing of Environment&lt;/full-title&gt;&lt;/periodical&gt;&lt;pages&gt;450-465&lt;/pages&gt;&lt;volume&gt;140&lt;/volume&gt;&lt;number&gt;0&lt;/number&gt;&lt;keywords&gt;&lt;keyword&gt;Sea-surface temperature&lt;/keyword&gt;&lt;keyword&gt;Infrared radiometry&lt;/keyword&gt;&lt;keyword&gt;Atmospheric correction&lt;/keyword&gt;&lt;keyword&gt;Dry-layers&lt;/keyword&gt;&lt;keyword&gt;Anomalous atmospheric effects&lt;/keyword&gt;&lt;/keywords&gt;&lt;dates&gt;&lt;year&gt;2014&lt;/year&gt;&lt;pub-dates&gt;&lt;date&gt;1//&lt;/date&gt;&lt;/pub-dates&gt;&lt;/dates&gt;&lt;isbn&gt;0034-4257&lt;/isbn&gt;&lt;urls&gt;&lt;related-urls&gt;&lt;url&gt;http://www.sciencedirect.com/science/article/pii/S0034425713003313&lt;/url&gt;&lt;/related-urls&gt;&lt;/urls&gt;&lt;electronic-resource-num&gt;http://dx.doi.org/10.1016/j.rse.2013.09.010&lt;/electronic-resource-num&gt;&lt;/record&gt;&lt;/Cite&gt;&lt;/EndNote&gt;</w:instrText>
      </w:r>
      <w:r>
        <w:fldChar w:fldCharType="separate"/>
      </w:r>
      <w:bookmarkStart w:id="130" w:name="__Fieldmark__4858_1419489525"/>
      <w:r>
        <w:rPr/>
        <w:t>(Szczodrak et al., 2014)</w:t>
      </w:r>
      <w:r>
        <w:rPr/>
      </w:r>
      <w:r>
        <w:fldChar w:fldCharType="end"/>
      </w:r>
      <w:hyperlink w:anchor="_ENREF_62">
        <w:bookmarkEnd w:id="130"/>
        <w:r>
          <w:rPr/>
          <w:t>) that can occur in the mid-level to lower troposphere (</w:t>
        </w:r>
      </w:hyperlink>
      <w:r>
        <w:fldChar w:fldCharType="begin"/>
      </w:r>
      <w:r>
        <w:instrText>ADDIN EN.CITE &lt;EndNote&gt;&lt;Cite&gt;&lt;Author&gt;Zhang&lt;/Author&gt;&lt;Year&gt;2004&lt;/Year&gt;&lt;RecNum&gt;1426&lt;/RecNum&gt;&lt;DisplayText&gt;(Zhang and Pennington, 2004)&lt;/DisplayText&gt;&lt;record&gt;&lt;rec-number&gt;1426&lt;/rec-number&gt;&lt;foreign-keys&gt;&lt;key app="EN" db-id="5apr590ftef55zea20spppw6srsvdvdazzer" timestamp="1419378188"&gt;1426&lt;/key&gt;&lt;key app="ENWeb" db-id=""&gt;0&lt;/key&gt;&lt;/foreign-keys&gt;&lt;ref-type name="Journal Article"&gt;17&lt;/ref-type&gt;&lt;contributors&gt;&lt;authors&gt;&lt;author&gt;Zhang, C.&lt;/author&gt;&lt;author&gt;J. Pennington&lt;/author&gt;&lt;/authors&gt;&lt;/contributors&gt;&lt;titles&gt;&lt;title&gt;African dry air outbreaks&lt;/title&gt;&lt;secondary-title&gt;Journal of Geophysical Research&lt;/secondary-title&gt;&lt;/titles&gt;&lt;periodical&gt;&lt;full-title&gt;Journal of Geophysical Research&lt;/full-title&gt;&lt;/periodical&gt;&lt;pages&gt;D20108&lt;/pages&gt;&lt;volume&gt;109&lt;/volume&gt;&lt;dates&gt;&lt;year&gt;2004&lt;/year&gt;&lt;/dates&gt;&lt;urls&gt;&lt;/urls&gt;&lt;custom1&gt;doi:10.1029/2003JD003978&lt;/custom1&gt;&lt;/record&gt;&lt;/Cite&gt;&lt;/EndNote&gt;</w:instrText>
      </w:r>
      <w:r>
        <w:fldChar w:fldCharType="separate"/>
      </w:r>
      <w:bookmarkStart w:id="131" w:name="__Fieldmark__4870_1419489525"/>
      <w:r>
        <w:rPr/>
        <w:t>(Zhang and Pennington, 2004)</w:t>
      </w:r>
      <w:r>
        <w:rPr/>
      </w:r>
      <w:r>
        <w:fldChar w:fldCharType="end"/>
      </w:r>
      <w:hyperlink w:anchor="_ENREF_79">
        <w:bookmarkEnd w:id="131"/>
        <w:r>
          <w:rPr/>
          <w:t>); however, it is not clear whether the VIIRS SST</w:t>
        </w:r>
      </w:hyperlink>
      <w:r>
        <w:rPr>
          <w:vertAlign w:val="subscript"/>
        </w:rPr>
        <w:t>skin</w:t>
      </w:r>
      <w:r>
        <w:rPr/>
        <w:t xml:space="preserve"> are showing a warm bias, </w:t>
      </w:r>
      <w:r>
        <w:drawing>
          <wp:anchor behindDoc="0" distT="0" distB="0" distL="114300" distR="120015" simplePos="0" locked="0" layoutInCell="1" allowOverlap="1" relativeHeight="9">
            <wp:simplePos x="0" y="0"/>
            <wp:positionH relativeFrom="margin">
              <wp:posOffset>1600835</wp:posOffset>
            </wp:positionH>
            <wp:positionV relativeFrom="paragraph">
              <wp:posOffset>5945505</wp:posOffset>
            </wp:positionV>
            <wp:extent cx="2451735" cy="512445"/>
            <wp:effectExtent l="0" t="0" r="0" b="0"/>
            <wp:wrapTopAndBottom/>
            <wp:docPr id="32" name="Picture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2" descr=""/>
                    <pic:cNvPicPr>
                      <a:picLocks noChangeAspect="1" noChangeArrowheads="1"/>
                    </pic:cNvPicPr>
                  </pic:nvPicPr>
                  <pic:blipFill>
                    <a:blip r:embed="rId17"/>
                    <a:stretch>
                      <a:fillRect/>
                    </a:stretch>
                  </pic:blipFill>
                  <pic:spPr bwMode="auto">
                    <a:xfrm>
                      <a:off x="0" y="0"/>
                      <a:ext cx="2451735" cy="512445"/>
                    </a:xfrm>
                    <a:prstGeom prst="rect">
                      <a:avLst/>
                    </a:prstGeom>
                  </pic:spPr>
                </pic:pic>
              </a:graphicData>
            </a:graphic>
          </wp:anchor>
        </w:drawing>
        <w:drawing>
          <wp:anchor behindDoc="0" distT="0" distB="0" distL="114300" distR="116205" simplePos="0" locked="0" layoutInCell="1" allowOverlap="1" relativeHeight="11">
            <wp:simplePos x="0" y="0"/>
            <wp:positionH relativeFrom="margin">
              <wp:align>center</wp:align>
            </wp:positionH>
            <wp:positionV relativeFrom="paragraph">
              <wp:posOffset>2845435</wp:posOffset>
            </wp:positionV>
            <wp:extent cx="4417695" cy="3033395"/>
            <wp:effectExtent l="0" t="0" r="0" b="0"/>
            <wp:wrapTopAndBottom/>
            <wp:docPr id="33" name="Picture 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53" descr=""/>
                    <pic:cNvPicPr>
                      <a:picLocks noChangeAspect="1" noChangeArrowheads="1"/>
                    </pic:cNvPicPr>
                  </pic:nvPicPr>
                  <pic:blipFill>
                    <a:blip r:embed="rId18"/>
                    <a:srcRect l="0" t="19938" r="0" b="16833"/>
                    <a:stretch>
                      <a:fillRect/>
                    </a:stretch>
                  </pic:blipFill>
                  <pic:spPr bwMode="auto">
                    <a:xfrm>
                      <a:off x="0" y="0"/>
                      <a:ext cx="4417695" cy="3033395"/>
                    </a:xfrm>
                    <a:prstGeom prst="rect">
                      <a:avLst/>
                    </a:prstGeom>
                  </pic:spPr>
                </pic:pic>
              </a:graphicData>
            </a:graphic>
          </wp:anchor>
        </w:drawing>
      </w:r>
      <w:r>
        <w:rPr/>
        <w:t>o</w:t>
      </w:r>
      <w:r>
        <w:rPr/>
        <w:t xml:space="preserve">r whether the Reynolds SSTs have a cold bias. </w:t>
      </w:r>
    </w:p>
    <w:p>
      <w:pPr>
        <w:pStyle w:val="Caption1"/>
        <w:rPr/>
      </w:pPr>
      <w:bookmarkStart w:id="132" w:name="_Ref487365866"/>
      <w:bookmarkStart w:id="133" w:name="_Ref487148858"/>
      <w:r>
        <w:rPr/>
        <w:t xml:space="preserve">Figure </w:t>
      </w:r>
      <w:r>
        <w:rPr/>
        <w:fldChar w:fldCharType="begin"/>
      </w:r>
      <w:r>
        <w:instrText> SEQ Figure \* ARABIC </w:instrText>
      </w:r>
      <w:r>
        <w:fldChar w:fldCharType="separate"/>
      </w:r>
      <w:r>
        <w:t>11</w:t>
      </w:r>
      <w:r>
        <w:fldChar w:fldCharType="end"/>
      </w:r>
      <w:bookmarkEnd w:id="133"/>
      <w:r>
        <w:rPr/>
        <w:t>.</w:t>
      </w:r>
      <w:bookmarkEnd w:id="132"/>
      <w:r>
        <w:rPr/>
        <w:t xml:space="preserve">  An example of the night difference between VIIRS SST</w:t>
      </w:r>
      <w:r>
        <w:rPr>
          <w:vertAlign w:val="subscript"/>
        </w:rPr>
        <w:t>skin</w:t>
      </w:r>
      <w:r>
        <w:rPr/>
        <w:t xml:space="preserve"> and Reynolds OI best quality data. The color scale is ±5K. with red (blue) indicating VIIRS warmer (cooler) than Reynolds OI. Black indicates land and grey correspondes to clouds or no data. The VIIRS SST</w:t>
      </w:r>
      <w:r>
        <w:rPr>
          <w:vertAlign w:val="subscript"/>
        </w:rPr>
        <w:t>skin</w:t>
      </w:r>
      <w:r>
        <w:rPr/>
        <w:t xml:space="preserve"> values are night-time, derived using the V7 3-band algorithm (Equation 5). </w:t>
      </w:r>
    </w:p>
    <w:p>
      <w:pPr>
        <w:pStyle w:val="Normal"/>
        <w:rPr/>
      </w:pPr>
      <w:r>
        <w:rPr/>
      </w:r>
    </w:p>
    <w:p>
      <w:pPr>
        <w:pStyle w:val="Normal"/>
        <w:spacing w:lineRule="auto" w:line="480"/>
        <w:rPr/>
      </w:pPr>
      <w:r>
        <w:rPr/>
        <w:fldChar w:fldCharType="begin"/>
      </w:r>
      <w:r>
        <w:instrText> REF _Ref487368508 \h </w:instrText>
      </w:r>
      <w:r>
        <w:fldChar w:fldCharType="separate"/>
      </w:r>
      <w:r>
        <w:t>Figure 12</w:t>
      </w:r>
      <w:r>
        <w:fldChar w:fldCharType="end"/>
      </w:r>
      <w:r>
        <w:rPr/>
        <w:t xml:space="preserve"> </w:t>
      </w:r>
      <w:ins w:id="169" w:author="Guillermo" w:date="2017-07-10T15:22:00Z">
        <w:r>
          <w:rPr/>
          <w:t>s</w:t>
        </w:r>
      </w:ins>
      <w:r>
        <w:rPr/>
        <w:t>hows the comparison of VIIRS SST</w:t>
      </w:r>
      <w:r>
        <w:rPr>
          <w:vertAlign w:val="subscript"/>
        </w:rPr>
        <w:t>skin</w:t>
      </w:r>
      <w:r>
        <w:rPr/>
        <w:t xml:space="preserve"> (as in </w:t>
      </w:r>
      <w:r>
        <w:rPr/>
        <w:fldChar w:fldCharType="begin"/>
      </w:r>
      <w:r>
        <w:instrText> REF _Ref487148858 \h </w:instrText>
      </w:r>
      <w:r>
        <w:fldChar w:fldCharType="separate"/>
      </w:r>
      <w:r>
        <w:t>Figure 11</w:t>
      </w:r>
      <w:r>
        <w:fldChar w:fldCharType="end"/>
      </w:r>
      <w:r>
        <w:rPr/>
        <w:t xml:space="preserve">) with SSTs derived from the WindSat microwave radiometer. Because the sources of uncertainties in the microwave SSTs are different </w:t>
      </w:r>
      <w:del w:id="170" w:author="Guillermo" w:date="2017-07-10T15:22:00Z">
        <w:r>
          <w:rPr/>
          <w:delText xml:space="preserve">to </w:delText>
        </w:r>
      </w:del>
      <w:ins w:id="171" w:author="Guillermo" w:date="2017-07-10T15:22:00Z">
        <w:r>
          <w:rPr/>
          <w:t xml:space="preserve">from </w:t>
        </w:r>
      </w:ins>
      <w:r>
        <w:rPr/>
        <w:t xml:space="preserve">those </w:t>
      </w:r>
      <w:del w:id="172" w:author="Guillermo" w:date="2017-07-10T15:22:00Z">
        <w:r>
          <w:rPr/>
          <w:delText>in the</w:delText>
        </w:r>
      </w:del>
      <w:ins w:id="173" w:author="Guillermo" w:date="2017-07-10T15:22:00Z">
        <w:r>
          <w:rPr/>
          <w:t>for</w:t>
        </w:r>
      </w:ins>
      <w:r>
        <w:rPr/>
        <w:t xml:space="preserve"> infrared SST</w:t>
      </w:r>
      <w:r>
        <w:rPr>
          <w:vertAlign w:val="subscript"/>
        </w:rPr>
        <w:t>skin</w:t>
      </w:r>
      <w:r>
        <w:rPr/>
        <w:t xml:space="preserve"> retrievals, the uncertainties in the two fields used to derive the differences are assumed to be uncorrelated. A concern about this comparison is that the geometry of the WindSat swaths requires compilation of five</w:t>
      </w:r>
      <w:ins w:id="174" w:author="Guillermo" w:date="2017-07-10T15:28:00Z">
        <w:r>
          <w:rPr/>
          <w:t xml:space="preserve"> </w:t>
        </w:r>
      </w:ins>
      <w:del w:id="175" w:author="Guillermo" w:date="2017-07-10T15:28:00Z">
        <w:r>
          <w:rPr/>
          <w:delText>-</w:delText>
        </w:r>
      </w:del>
      <w:r>
        <w:rPr/>
        <w:t>days of measurements to generate complete global fields</w:t>
      </w:r>
      <w:commentRangeStart w:id="34"/>
      <w:r>
        <w:rPr/>
        <w:t xml:space="preserve">. </w:t>
      </w:r>
      <w:r>
        <w:rPr/>
      </w:r>
      <w:commentRangeEnd w:id="34"/>
      <w:r>
        <w:commentReference w:id="34"/>
      </w:r>
      <w:r>
        <w:rPr/>
        <w:t>Furthermore, the terminator orbit of Coriolis means the overpass times are not close to those of S-NPP</w:t>
      </w:r>
      <w:ins w:id="176" w:author="Guillermo" w:date="2017-07-10T15:28:00Z">
        <w:r>
          <w:rPr/>
          <w:t>,</w:t>
        </w:r>
      </w:ins>
      <w:r>
        <w:rPr/>
        <w:t xml:space="preserve"> so diurnal heating and cooling may contribute to the difference</w:t>
      </w:r>
      <w:ins w:id="177" w:author="Guillermo" w:date="2017-07-10T15:28:00Z">
        <w:r>
          <w:rPr/>
          <w:t>;</w:t>
        </w:r>
      </w:ins>
      <w:del w:id="178" w:author="Guillermo" w:date="2017-07-10T15:28:00Z">
        <w:r>
          <w:rPr/>
          <w:delText xml:space="preserve">, but </w:delText>
        </w:r>
      </w:del>
      <w:ins w:id="179" w:author="Guillermo" w:date="2017-07-10T15:28:00Z">
        <w:r>
          <w:rPr/>
          <w:t xml:space="preserve"> </w:t>
        </w:r>
      </w:ins>
      <w:r>
        <w:rPr/>
        <w:t>the use of night-time VIIRS SST</w:t>
      </w:r>
      <w:r>
        <w:rPr>
          <w:vertAlign w:val="subscript"/>
        </w:rPr>
        <w:t>skin</w:t>
      </w:r>
      <w:r>
        <w:rPr/>
        <w:t xml:space="preserve"> should reduce this possible contribution. But these concerns aside, the SSTs from WindSat are of good quality (</w:t>
      </w:r>
      <w:r>
        <w:fldChar w:fldCharType="begin"/>
      </w:r>
      <w:r>
        <w:instrText>ADDIN EN.CITE &lt;EndNote&gt;&lt;Cite&gt;&lt;Author&gt;Zhang&lt;/Author&gt;&lt;Year&gt;2016&lt;/Year&gt;&lt;RecNum&gt;4574&lt;/RecNum&gt;&lt;DisplayText&gt;(Zhang et al., 2016)&lt;/DisplayText&gt;&lt;record&gt;&lt;rec-number&gt;4574&lt;/rec-number&gt;&lt;foreign-keys&gt;&lt;key app="EN" db-id="5apr590ftef55zea20spppw6srsvdvdazzer" timestamp="1479158123"&gt;4574&lt;/key&gt;&lt;/foreign-keys&gt;&lt;ref-type name="Journal Article"&gt;17&lt;/ref-type&gt;&lt;contributors&gt;&lt;authors&gt;&lt;author&gt;Zhang, Lei&lt;/author&gt;&lt;author&gt;Shi, Hanqing&lt;/author&gt;&lt;author&gt;Du, Huadong&lt;/author&gt;&lt;author&gt;Zhu, Enze&lt;/author&gt;&lt;author&gt;Zhang, Zhihua&lt;/author&gt;&lt;author&gt;Fang, Xun&lt;/author&gt;&lt;/authors&gt;&lt;/contributors&gt;&lt;titles&gt;&lt;title&gt;Comparison of WindSat and buoy-measured ocean products from 2004 to 2013&lt;/title&gt;&lt;secondary-title&gt;Acta Oceanologica Sinica&lt;/secondary-title&gt;&lt;/titles&gt;&lt;periodical&gt;&lt;full-title&gt;Acta Oceanologica Sinica&lt;/full-title&gt;&lt;/periodical&gt;&lt;pages&gt;67-78&lt;/pages&gt;&lt;volume&gt;35&lt;/volume&gt;&lt;number&gt;1&lt;/number&gt;&lt;dates&gt;&lt;year&gt;2016&lt;/year&gt;&lt;/dates&gt;&lt;isbn&gt;1869-1099&lt;/isbn&gt;&lt;label&gt;Zhang2016&lt;/label&gt;&lt;work-type&gt;journal article&lt;/work-type&gt;&lt;urls&gt;&lt;related-urls&gt;&lt;url&gt;http://dx.doi.org/10.1007/s13131-016-0798-9&lt;/url&gt;&lt;/related-urls&gt;&lt;/urls&gt;&lt;electronic-resource-num&gt;10.1007/s13131-016-0798-9&lt;/electronic-resource-num&gt;&lt;/record&gt;&lt;/Cite&gt;&lt;/EndNote&gt;</w:instrText>
      </w:r>
      <w:r>
        <w:fldChar w:fldCharType="separate"/>
      </w:r>
      <w:bookmarkStart w:id="134" w:name="__Fieldmark__4993_1419489525"/>
      <w:r>
        <w:rPr/>
        <w:t>(Zhang et al., 2016)</w:t>
      </w:r>
      <w:r>
        <w:rPr/>
      </w:r>
      <w:r>
        <w:fldChar w:fldCharType="end"/>
      </w:r>
      <w:hyperlink w:anchor="_ENREF_80">
        <w:bookmarkEnd w:id="134"/>
        <w:r>
          <w:rPr/>
          <w:t>) and useful to assess VIIRS retrievals. The differences between VIIRS and WindSat SSTs (</w:t>
        </w:r>
      </w:hyperlink>
      <w:r>
        <w:rPr/>
        <w:fldChar w:fldCharType="begin"/>
      </w:r>
      <w:r>
        <w:instrText> REF _Ref487149569 \h </w:instrText>
      </w:r>
      <w:r>
        <w:fldChar w:fldCharType="separate"/>
      </w:r>
      <w:r>
        <w:t>Figure 12</w:t>
      </w:r>
      <w:r>
        <w:fldChar w:fldCharType="end"/>
      </w:r>
      <w:r>
        <w:rPr/>
        <w:t xml:space="preserve">) reveal the same cold bias in regions where we expect aerosol contamination of the VIIRS retrievals, off West Africa and the Arabian Sea. In contrast, </w:t>
      </w:r>
      <w:r>
        <w:rPr/>
        <w:fldChar w:fldCharType="begin"/>
      </w:r>
      <w:r>
        <w:instrText> REF _Ref487149569 \h </w:instrText>
      </w:r>
      <w:r>
        <w:fldChar w:fldCharType="separate"/>
      </w:r>
      <w:r>
        <w:t>Figure 12</w:t>
      </w:r>
      <w:r>
        <w:fldChar w:fldCharType="end"/>
      </w:r>
      <w:r>
        <w:rPr/>
        <w:t xml:space="preserve"> lacks the areas with a warm bias when compared to the Reynolds OI fields (</w:t>
      </w:r>
      <w:r>
        <w:rPr/>
        <w:fldChar w:fldCharType="begin"/>
      </w:r>
      <w:r>
        <w:instrText> REF _Ref487148858 \h </w:instrText>
      </w:r>
      <w:r>
        <w:fldChar w:fldCharType="separate"/>
      </w:r>
      <w:r>
        <w:t>Figure 11</w:t>
      </w:r>
      <w:r>
        <w:fldChar w:fldCharType="end"/>
      </w:r>
      <w:r>
        <w:rPr/>
        <w:t>). Although this conclusion is not definitive, this pattern is indicative of likely regional cold biases in the Reynolds OI fields, not warm biases in the VIIRS SST</w:t>
      </w:r>
      <w:r>
        <w:rPr>
          <w:vertAlign w:val="subscript"/>
        </w:rPr>
        <w:t>skin</w:t>
      </w:r>
      <w:r>
        <w:rPr/>
        <w:t xml:space="preserve"> retrievals. </w:t>
      </w:r>
    </w:p>
    <w:p>
      <w:pPr>
        <w:pStyle w:val="Normal"/>
        <w:spacing w:lineRule="auto" w:line="480"/>
        <w:rPr/>
      </w:pPr>
      <w:r>
        <w:rPr/>
        <w:t>Global plots</w:t>
      </w:r>
      <w:del w:id="180" w:author="Guillermo" w:date="2017-07-10T16:07:00Z">
        <w:r>
          <w:rPr/>
          <w:delText>,</w:delText>
        </w:r>
      </w:del>
      <w:r>
        <w:rPr/>
        <w:t xml:space="preserve"> reveal the spatial pattern of the characteristics of VIIRS SST retrievals – which both reassure us and raise some concerns. However, these fields give no indication of the temporal evolution of retrieval behavior and, for this, Hovmøller diagrams can be used. </w:t>
      </w:r>
      <w:r>
        <w:rPr/>
        <w:fldChar w:fldCharType="begin"/>
      </w:r>
      <w:r>
        <w:instrText> REF _Ref487183281 \h </w:instrText>
      </w:r>
      <w:r>
        <w:fldChar w:fldCharType="separate"/>
      </w:r>
      <w:r>
        <w:t>Figure 13</w:t>
      </w:r>
      <w:r>
        <w:fldChar w:fldCharType="end"/>
      </w:r>
      <w:r>
        <w:rPr/>
        <w:t xml:space="preserve"> s</w:t>
      </w:r>
      <w:r>
        <w:rPr>
          <w:bCs/>
        </w:rPr>
        <w:t xml:space="preserve">hows the daily, zonal averages of the differences between the cloud-free VIIRS R2016.0 SSTs relative to the corresponding WindSat, AMSR2, and Reynolds DOISSTs as a function of time </w:t>
      </w:r>
    </w:p>
    <w:p>
      <w:pPr>
        <w:pStyle w:val="Normal"/>
        <w:spacing w:lineRule="auto" w:line="480"/>
        <w:rPr/>
      </w:pPr>
      <w:r>
        <w:rPr/>
      </w:r>
    </w:p>
    <w:p>
      <w:pPr>
        <w:pStyle w:val="Normal"/>
        <w:spacing w:lineRule="auto" w:line="480"/>
        <w:rPr/>
      </w:pPr>
      <w:r>
        <w:rPr/>
      </w:r>
    </w:p>
    <w:p>
      <w:pPr>
        <w:pStyle w:val="Normal"/>
        <w:keepNext/>
        <w:spacing w:lineRule="auto" w:line="480"/>
        <w:rPr/>
      </w:pPr>
      <w:bookmarkStart w:id="135" w:name="_Ref487368508"/>
      <w:bookmarkStart w:id="136" w:name="_Ref487149569"/>
      <w:r>
        <w:drawing>
          <wp:anchor behindDoc="0" distT="0" distB="0" distL="114300" distR="120015" simplePos="0" locked="0" layoutInCell="1" allowOverlap="1" relativeHeight="10">
            <wp:simplePos x="0" y="0"/>
            <wp:positionH relativeFrom="margin">
              <wp:align>center</wp:align>
            </wp:positionH>
            <wp:positionV relativeFrom="paragraph">
              <wp:posOffset>2862580</wp:posOffset>
            </wp:positionV>
            <wp:extent cx="2223135" cy="464820"/>
            <wp:effectExtent l="0" t="0" r="0" b="0"/>
            <wp:wrapTopAndBottom/>
            <wp:docPr id="34" name="Picture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 descr=""/>
                    <pic:cNvPicPr>
                      <a:picLocks noChangeAspect="1" noChangeArrowheads="1"/>
                    </pic:cNvPicPr>
                  </pic:nvPicPr>
                  <pic:blipFill>
                    <a:blip r:embed="rId19"/>
                    <a:stretch>
                      <a:fillRect/>
                    </a:stretch>
                  </pic:blipFill>
                  <pic:spPr bwMode="auto">
                    <a:xfrm>
                      <a:off x="0" y="0"/>
                      <a:ext cx="2223135" cy="464820"/>
                    </a:xfrm>
                    <a:prstGeom prst="rect">
                      <a:avLst/>
                    </a:prstGeom>
                  </pic:spPr>
                </pic:pic>
              </a:graphicData>
            </a:graphic>
          </wp:anchor>
        </w:drawing>
        <w:drawing>
          <wp:anchor behindDoc="0" distT="0" distB="0" distL="114300" distR="122555" simplePos="0" locked="0" layoutInCell="1" allowOverlap="1" relativeHeight="12">
            <wp:simplePos x="0" y="0"/>
            <wp:positionH relativeFrom="margin">
              <wp:align>center</wp:align>
            </wp:positionH>
            <wp:positionV relativeFrom="paragraph">
              <wp:posOffset>12065</wp:posOffset>
            </wp:positionV>
            <wp:extent cx="4277995" cy="2863850"/>
            <wp:effectExtent l="0" t="0" r="0" b="0"/>
            <wp:wrapTopAndBottom/>
            <wp:docPr id="35" name="Picture 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49" descr=""/>
                    <pic:cNvPicPr>
                      <a:picLocks noChangeAspect="1" noChangeArrowheads="1"/>
                    </pic:cNvPicPr>
                  </pic:nvPicPr>
                  <pic:blipFill>
                    <a:blip r:embed="rId20"/>
                    <a:srcRect l="0" t="18761" r="0" b="19584"/>
                    <a:stretch>
                      <a:fillRect/>
                    </a:stretch>
                  </pic:blipFill>
                  <pic:spPr bwMode="auto">
                    <a:xfrm>
                      <a:off x="0" y="0"/>
                      <a:ext cx="4277995" cy="2863850"/>
                    </a:xfrm>
                    <a:prstGeom prst="rect">
                      <a:avLst/>
                    </a:prstGeom>
                  </pic:spPr>
                </pic:pic>
              </a:graphicData>
            </a:graphic>
          </wp:anchor>
        </w:drawing>
      </w:r>
      <w:r>
        <w:rPr/>
        <w:t>F</w:t>
      </w:r>
      <w:r>
        <w:rPr/>
        <w:t xml:space="preserve">igure </w:t>
      </w:r>
      <w:r>
        <w:rPr/>
        <w:fldChar w:fldCharType="begin"/>
      </w:r>
      <w:r>
        <w:instrText> SEQ Figure \* ARABIC </w:instrText>
      </w:r>
      <w:r>
        <w:fldChar w:fldCharType="separate"/>
      </w:r>
      <w:r>
        <w:t>12</w:t>
      </w:r>
      <w:r>
        <w:fldChar w:fldCharType="end"/>
      </w:r>
      <w:bookmarkEnd w:id="135"/>
      <w:bookmarkEnd w:id="136"/>
      <w:r>
        <w:rPr/>
        <w:t>. As Figure 11, but VIIRS infrared SSTskin - WindSat microwave SST.</w:t>
      </w:r>
    </w:p>
    <w:p>
      <w:pPr>
        <w:pStyle w:val="Caption1"/>
        <w:spacing w:lineRule="auto" w:line="480"/>
        <w:rPr/>
      </w:pPr>
      <w:r>
        <w:rPr/>
        <w:drawing>
          <wp:inline distT="0" distB="0" distL="0" distR="0">
            <wp:extent cx="5943600" cy="2727960"/>
            <wp:effectExtent l="0" t="0" r="0" b="0"/>
            <wp:docPr id="36" name="Picture 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47" descr=""/>
                    <pic:cNvPicPr>
                      <a:picLocks noChangeAspect="1" noChangeArrowheads="1"/>
                    </pic:cNvPicPr>
                  </pic:nvPicPr>
                  <pic:blipFill>
                    <a:blip r:embed="rId21"/>
                    <a:srcRect l="1289" t="13458" r="2687" b="29500"/>
                    <a:stretch>
                      <a:fillRect/>
                    </a:stretch>
                  </pic:blipFill>
                  <pic:spPr bwMode="auto">
                    <a:xfrm>
                      <a:off x="0" y="0"/>
                      <a:ext cx="5943600" cy="2727960"/>
                    </a:xfrm>
                    <a:prstGeom prst="rect">
                      <a:avLst/>
                    </a:prstGeom>
                  </pic:spPr>
                </pic:pic>
              </a:graphicData>
            </a:graphic>
          </wp:inline>
        </w:drawing>
      </w:r>
    </w:p>
    <w:p>
      <w:pPr>
        <w:pStyle w:val="Caption1"/>
        <w:rPr/>
      </w:pPr>
      <w:bookmarkStart w:id="137" w:name="_Toc351990426"/>
      <w:bookmarkStart w:id="138" w:name="_Ref474330677"/>
      <w:bookmarkStart w:id="139" w:name="_Ref487183281"/>
      <w:r>
        <w:rPr/>
        <w:t xml:space="preserve">Figure </w:t>
      </w:r>
      <w:r>
        <w:rPr/>
        <w:fldChar w:fldCharType="begin"/>
      </w:r>
      <w:r>
        <w:instrText> SEQ Figure \* ARABIC </w:instrText>
      </w:r>
      <w:r>
        <w:fldChar w:fldCharType="separate"/>
      </w:r>
      <w:r>
        <w:t>13</w:t>
      </w:r>
      <w:r>
        <w:fldChar w:fldCharType="end"/>
      </w:r>
      <w:bookmarkEnd w:id="139"/>
      <w:r>
        <w:rPr/>
        <w:t>. Hovmøller plots of the zonal average difference between VIIRS R2016.0 SST</w:t>
      </w:r>
      <w:r>
        <w:rPr>
          <w:bCs w:val="false"/>
          <w:vertAlign w:val="subscript"/>
        </w:rPr>
        <w:t>skin</w:t>
      </w:r>
      <w:bookmarkEnd w:id="138"/>
      <w:r>
        <w:rPr/>
        <w:t xml:space="preserve"> and composites of WindSat, AMSRE, and Reynolds DOI SST fields  during the day (VIIRS SST</w:t>
      </w:r>
      <w:r>
        <w:rPr>
          <w:vertAlign w:val="subscript"/>
        </w:rPr>
        <w:t>skin</w:t>
      </w:r>
      <w:r>
        <w:rPr/>
        <w:t xml:space="preserve"> derived using Eq. 4). Middle Row: Night time SSTs (VIIRS SST</w:t>
      </w:r>
      <w:r>
        <w:rPr>
          <w:vertAlign w:val="subscript"/>
        </w:rPr>
        <w:t>skin</w:t>
      </w:r>
      <w:r>
        <w:rPr/>
        <w:t xml:space="preserve"> derived using Eq. 4). Bottom row: night time data with VIIRS SST</w:t>
      </w:r>
      <w:r>
        <w:rPr>
          <w:vertAlign w:val="subscript"/>
        </w:rPr>
        <w:t>skin</w:t>
      </w:r>
      <w:r>
        <w:rPr/>
        <w:t xml:space="preserve"> derived using the triple window algorithm (Eq. 5) Left panels: Reynolds DOISST; center panels: microwave SSTs from WindSat; right panels: microwave SSTs from AMSR2 SST. The horizontal axis shows time from January 2012 to the end of June 2016. The grey color indicates differences &lt; 0.05K.</w:t>
      </w:r>
    </w:p>
    <w:p>
      <w:pPr>
        <w:pStyle w:val="Normal"/>
        <w:spacing w:lineRule="auto" w:line="480"/>
        <w:rPr/>
      </w:pPr>
      <w:r>
        <w:rPr/>
        <w:t>The daytime VIIRS SST</w:t>
      </w:r>
      <w:r>
        <w:rPr>
          <w:vertAlign w:val="subscript"/>
        </w:rPr>
        <w:t>skin</w:t>
      </w:r>
      <w:r>
        <w:rPr/>
        <w:t xml:space="preserve"> derived using the 2-band atmospheric correction algorithm (Equation 4) shows a positive bias relative to WindSat of up to 0.5K in the Southern Hemisphere during summer, and more zonally variable positive and negative differences in the Northern Hemisphere with the differences being most negative (i.e. VIIRS SST</w:t>
      </w:r>
      <w:r>
        <w:rPr>
          <w:vertAlign w:val="subscript"/>
        </w:rPr>
        <w:t>skin</w:t>
      </w:r>
      <w:r>
        <w:rPr/>
        <w:t xml:space="preserve"> cooler than WindSat SSTs) at high northern latitudes. The warm biases in the Southern Hemisphere are much reduced in the night-time, 2-band SST</w:t>
      </w:r>
      <w:r>
        <w:rPr>
          <w:vertAlign w:val="subscript"/>
        </w:rPr>
        <w:t>skin</w:t>
      </w:r>
      <w:r>
        <w:rPr/>
        <w:t>, as are those in the Northern Hemisphere, but to a lesser degree. The cold biases at high northern latitudes remain. The night-time 3-band SST</w:t>
      </w:r>
      <w:r>
        <w:rPr>
          <w:vertAlign w:val="subscript"/>
        </w:rPr>
        <w:t>skin</w:t>
      </w:r>
      <w:r>
        <w:rPr/>
        <w:t>, derived using Equation 5, show much smaller differences with WindSat SSTs, although a warm bias is found along the Equator and cold biases at high latitudes remain. The cause of the curious feature of the warm signal found in both 2-band and 3-band difference fields, that beginning at about 45</w:t>
      </w:r>
      <w:r>
        <w:rPr>
          <w:vertAlign w:val="superscript"/>
        </w:rPr>
        <w:t>o</w:t>
      </w:r>
      <w:r>
        <w:rPr/>
        <w:t>N in August 2012 and migrated over two months to abut 45</w:t>
      </w:r>
      <w:r>
        <w:rPr>
          <w:vertAlign w:val="superscript"/>
        </w:rPr>
        <w:t>o</w:t>
      </w:r>
      <w:r>
        <w:rPr/>
        <w:t xml:space="preserve">S, </w:t>
      </w:r>
      <w:commentRangeStart w:id="35"/>
      <w:r>
        <w:rPr/>
        <w:t>is</w:t>
      </w:r>
      <w:r>
        <w:rPr/>
      </w:r>
      <w:commentRangeEnd w:id="35"/>
      <w:r>
        <w:commentReference w:id="35"/>
      </w:r>
      <w:r>
        <w:rPr/>
        <w:t xml:space="preserve"> not fully understood but it appears to be in the WindSat fields as similar features appear in comparisons between SST</w:t>
      </w:r>
      <w:r>
        <w:rPr>
          <w:vertAlign w:val="subscript"/>
        </w:rPr>
        <w:t>skin</w:t>
      </w:r>
      <w:r>
        <w:rPr/>
        <w:t xml:space="preserve"> derived from other infrared radiometers and those of WindSat. The magnitudes of the zonal VIIRS differences and their seasonal variations are much smaller when compared to WindSat SSTs than Reynolds DOISST fields. </w:t>
      </w:r>
    </w:p>
    <w:p>
      <w:pPr>
        <w:pStyle w:val="Normal"/>
        <w:spacing w:lineRule="auto" w:line="480"/>
        <w:rPr/>
      </w:pPr>
      <w:r>
        <w:rPr/>
        <w:t>While such analyses are useful in assessing the spatial and temporal consistency between different satellite-derived SST</w:t>
      </w:r>
      <w:r>
        <w:rPr>
          <w:vertAlign w:val="subscript"/>
        </w:rPr>
        <w:t xml:space="preserve">skin </w:t>
      </w:r>
      <w:r>
        <w:rPr/>
        <w:t>fields, they do not permit the attribution of the discrepancies, or parts of the differences under different circumstances, to the performance of either sensor. For this, we compare the VIIRS SST</w:t>
      </w:r>
      <w:r>
        <w:rPr>
          <w:vertAlign w:val="subscript"/>
        </w:rPr>
        <w:t>skin</w:t>
      </w:r>
      <w:r>
        <w:rPr/>
        <w:t xml:space="preserve"> to independent sea-surface, or near-surface, temperature measurements.</w:t>
      </w:r>
    </w:p>
    <w:p>
      <w:pPr>
        <w:pStyle w:val="Normal"/>
        <w:spacing w:lineRule="auto" w:line="480"/>
        <w:rPr/>
      </w:pPr>
      <w:r>
        <w:rPr/>
      </w:r>
    </w:p>
    <w:p>
      <w:pPr>
        <w:pStyle w:val="Normal"/>
        <w:spacing w:lineRule="auto" w:line="480"/>
        <w:rPr/>
      </w:pPr>
      <w:r>
        <w:rPr/>
      </w:r>
    </w:p>
    <w:p>
      <w:pPr>
        <w:pStyle w:val="Heading2"/>
        <w:numPr>
          <w:ilvl w:val="1"/>
          <w:numId w:val="3"/>
        </w:numPr>
        <w:rPr/>
      </w:pPr>
      <w:r>
        <w:rPr/>
        <w:t xml:space="preserve"> </w:t>
      </w:r>
      <w:r>
        <w:rPr/>
        <w:t xml:space="preserve">Comparisons to </w:t>
      </w:r>
      <w:r>
        <w:rPr>
          <w:i/>
        </w:rPr>
        <w:t>In Situ</w:t>
      </w:r>
      <w:bookmarkEnd w:id="137"/>
      <w:r>
        <w:rPr/>
        <w:t xml:space="preserve"> Measurements</w:t>
      </w:r>
    </w:p>
    <w:p>
      <w:pPr>
        <w:pStyle w:val="Normal"/>
        <w:spacing w:lineRule="auto" w:line="480"/>
        <w:rPr/>
      </w:pPr>
      <w:r>
        <w:rPr/>
        <w:t>Global statistics of differences between R2016.0 VIIRS SST</w:t>
      </w:r>
      <w:r>
        <w:rPr>
          <w:vertAlign w:val="subscript"/>
        </w:rPr>
        <w:t>skin</w:t>
      </w:r>
      <w:r>
        <w:rPr/>
        <w:t xml:space="preserve"> and buoy temperature measurements are shown in </w:t>
      </w:r>
      <w:r>
        <w:rPr/>
        <w:fldChar w:fldCharType="begin"/>
      </w:r>
      <w:r>
        <w:instrText> REF _Ref484856859 \h </w:instrText>
      </w:r>
      <w:r>
        <w:fldChar w:fldCharType="separate"/>
      </w:r>
      <w:r>
        <w:t>Table 7</w:t>
      </w:r>
      <w:r>
        <w:fldChar w:fldCharType="end"/>
      </w:r>
      <w:r>
        <w:rPr/>
        <w:t>. The negative mean and median values have the correct sign for the cool skin effect, (</w:t>
      </w:r>
      <w:r>
        <w:fldChar w:fldCharType="begin"/>
      </w:r>
      <w:r>
        <w:instrText>ADDIN EN.CITE &lt;EndNote&gt;&lt;Cite&gt;&lt;Author&gt;Donlon&lt;/Author&gt;&lt;Year&gt;2002&lt;/Year&gt;&lt;RecNum&gt;464&lt;/RecNum&gt;&lt;DisplayText&gt;(Donlon et al., 2002)&lt;/DisplayText&gt;&lt;record&gt;&lt;rec-number&gt;464&lt;/rec-number&gt;&lt;foreign-keys&gt;&lt;key app="EN" db-id="5apr590ftef55zea20spppw6srsvdvdazzer" timestamp="1419378179"&gt;464&lt;/key&gt;&lt;key app="ENWeb" db-id=""&gt;0&lt;/key&gt;&lt;/foreign-keys&gt;&lt;ref-type name="Journal Article"&gt;17&lt;/ref-type&gt;&lt;contributors&gt;&lt;authors&gt;&lt;author&gt;Donlon, C.J.&lt;/author&gt;&lt;author&gt;Minnett, P.J.&lt;/author&gt;&lt;author&gt;Gentemann, C.&lt;/author&gt;&lt;author&gt;Nightingale, T.J.&lt;/author&gt;&lt;author&gt;Barton, I.J.&lt;/author&gt;&lt;author&gt;Ward, B.&lt;/author&gt;&lt;author&gt;Murray, J.&lt;/author&gt;&lt;/authors&gt;&lt;/contributors&gt;&lt;titles&gt;&lt;title&gt;Toward improved validation of satellite sea surface skin temperature measurements for climate research.&lt;/title&gt;&lt;secondary-title&gt;Journal of Climate&lt;/secondary-title&gt;&lt;/titles&gt;&lt;periodical&gt;&lt;full-title&gt;Journal of Climate&lt;/full-title&gt;&lt;/periodical&gt;&lt;pages&gt;353-369&lt;/pages&gt;&lt;volume&gt;15&lt;/volume&gt;&lt;dates&gt;&lt;year&gt;2002&lt;/year&gt;&lt;/dates&gt;&lt;urls&gt;&lt;/urls&gt;&lt;/record&gt;&lt;/Cite&gt;&lt;/EndNote&gt;</w:instrText>
      </w:r>
      <w:r>
        <w:fldChar w:fldCharType="separate"/>
      </w:r>
      <w:bookmarkStart w:id="140" w:name="__Fieldmark__5272_1419489525"/>
      <w:r>
        <w:rPr/>
        <w:t>(Donlon et al., 2002)</w:t>
      </w:r>
      <w:r>
        <w:rPr/>
      </w:r>
      <w:r>
        <w:fldChar w:fldCharType="end"/>
      </w:r>
      <w:hyperlink w:anchor="_ENREF_17">
        <w:bookmarkEnd w:id="140"/>
        <w:r>
          <w:rPr/>
          <w:t xml:space="preserve">; </w:t>
        </w:r>
      </w:hyperlink>
      <w:r>
        <w:fldChar w:fldCharType="begin"/>
      </w:r>
      <w:r>
        <w:instrText>ADDIN EN.CITE &lt;EndNote&gt;&lt;Cite&gt;&lt;Author&gt;Minnett&lt;/Author&gt;&lt;Year&gt;2003&lt;/Year&gt;&lt;RecNum&gt;615&lt;/RecNum&gt;&lt;DisplayText&gt;(Minnett, 2003)&lt;/DisplayText&gt;&lt;record&gt;&lt;rec-number&gt;615&lt;/rec-number&gt;&lt;foreign-keys&gt;&lt;key app="EN" db-id="5apr590ftef55zea20spppw6srsvdvdazzer" timestamp="1419378184"&gt;615&lt;/key&gt;&lt;key app="ENWeb" db-id=""&gt;0&lt;/key&gt;&lt;/foreign-keys&gt;&lt;ref-type name="Journal Article"&gt;17&lt;/ref-type&gt;&lt;contributors&gt;&lt;authors&gt;&lt;author&gt;Minnett, P.J.&lt;/author&gt;&lt;/authors&gt;&lt;/contributors&gt;&lt;titles&gt;&lt;title&gt;Radiometric measurements of the sea-surface skin temperature - the competing roles of the diurnal thermocline and the cool skin&lt;/title&gt;&lt;secondary-title&gt;International Journal of Remote Sensing&lt;/secondary-title&gt;&lt;/titles&gt;&lt;periodical&gt;&lt;full-title&gt;International Journal of Remote Sensing&lt;/full-title&gt;&lt;/periodical&gt;&lt;pages&gt;5033-5047&lt;/pages&gt;&lt;volume&gt;24&lt;/volume&gt;&lt;number&gt;24&lt;/number&gt;&lt;dates&gt;&lt;year&gt;2003&lt;/year&gt;&lt;/dates&gt;&lt;urls&gt;&lt;/urls&gt;&lt;/record&gt;&lt;/Cite&gt;&lt;/EndNote&gt;</w:instrText>
      </w:r>
      <w:r>
        <w:fldChar w:fldCharType="separate"/>
      </w:r>
      <w:bookmarkStart w:id="141" w:name="__Fieldmark__5282_1419489525"/>
      <w:r>
        <w:rPr/>
        <w:t>(Minnett, 2003)</w:t>
      </w:r>
      <w:r>
        <w:rPr/>
      </w:r>
      <w:r>
        <w:fldChar w:fldCharType="end"/>
      </w:r>
      <w:hyperlink w:anchor="_ENREF_42">
        <w:bookmarkEnd w:id="141"/>
        <w:r>
          <w:rPr/>
          <w:t xml:space="preserve">; </w:t>
        </w:r>
      </w:hyperlink>
      <w:r>
        <w:fldChar w:fldCharType="begin"/>
      </w:r>
      <w:r>
        <w:instrText>ADDIN EN.CITE &lt;EndNote&gt;&lt;Cite&gt;&lt;Author&gt;Minnett&lt;/Author&gt;&lt;Year&gt;2011&lt;/Year&gt;&lt;RecNum&gt;2597&lt;/RecNum&gt;&lt;DisplayText&gt;(Minnett et al., 2011)&lt;/DisplayText&gt;&lt;record&gt;&lt;rec-number&gt;2597&lt;/rec-number&gt;&lt;foreign-keys&gt;&lt;key app="EN" db-id="5apr590ftef55zea20spppw6srsvdvdazzer" timestamp="1419378184"&gt;2597&lt;/key&gt;&lt;key app="ENWeb" db-id=""&gt;0&lt;/key&gt;&lt;/foreign-keys&gt;&lt;ref-type name="Journal Article"&gt;17&lt;/ref-type&gt;&lt;contributors&gt;&lt;authors&gt;&lt;author&gt;Minnett, Peter J.&lt;/author&gt;&lt;author&gt;Smith, Murray&lt;/author&gt;&lt;author&gt;Ward, Brian&lt;/author&gt;&lt;/authors&gt;&lt;/contributors&gt;&lt;titles&gt;&lt;title&gt;Measurements of the oceanic thermal skin effect&lt;/title&gt;&lt;secondary-title&gt;Deep Sea Research Part II: Topical Studies in Oceanography&lt;/secondary-title&gt;&lt;/titles&gt;&lt;periodical&gt;&lt;full-title&gt;Deep Sea Research Part II: Topical Studies in Oceanography&lt;/full-title&gt;&lt;/periodical&gt;&lt;pages&gt;861-868&lt;/pages&gt;&lt;volume&gt;58&lt;/volume&gt;&lt;number&gt;6&lt;/number&gt;&lt;keywords&gt;&lt;keyword&gt;Skin SST&lt;/keyword&gt;&lt;keyword&gt;Daytime skin effect&lt;/keyword&gt;&lt;keyword&gt;Marine winds&lt;/keyword&gt;&lt;keyword&gt;Flow distortion correction&lt;/keyword&gt;&lt;keyword&gt;SAGE&lt;/keyword&gt;&lt;/keywords&gt;&lt;dates&gt;&lt;year&gt;2011&lt;/year&gt;&lt;/dates&gt;&lt;isbn&gt;0967-0645&lt;/isbn&gt;&lt;urls&gt;&lt;related-urls&gt;&lt;url&gt;http://www.sciencedirect.com/science/article/pii/S0967064510003024&lt;/url&gt;&lt;/related-urls&gt;&lt;/urls&gt;&lt;electronic-resource-num&gt;10.1016/j.dsr2.2010.10.024&lt;/electronic-resource-num&gt;&lt;/record&gt;&lt;/Cite&gt;&lt;/EndNote&gt;</w:instrText>
      </w:r>
      <w:r>
        <w:fldChar w:fldCharType="separate"/>
      </w:r>
      <w:bookmarkStart w:id="142" w:name="__Fieldmark__5292_1419489525"/>
      <w:r>
        <w:rPr/>
        <w:t>(Minnett et al., 2011)</w:t>
      </w:r>
      <w:r>
        <w:rPr/>
      </w:r>
      <w:r>
        <w:fldChar w:fldCharType="end"/>
      </w:r>
      <w:hyperlink w:anchor="_ENREF_46">
        <w:bookmarkEnd w:id="142"/>
        <w:r>
          <w:rPr/>
          <w:t>). Better approaches to identifying situations where large retrieval errors occur - and adjusting the algorithms or coefficient set accordingly - would improve these statistics. The accuracies of the retrievals degrade slightly when the full width of the swath is used, compared to the swath portion where the absolute satellite zenith angle is &lt;55</w:t>
        </w:r>
      </w:hyperlink>
      <w:r>
        <w:rPr>
          <w:vertAlign w:val="superscript"/>
        </w:rPr>
        <w:t>o</w:t>
      </w:r>
      <w:r>
        <w:rPr/>
        <w:t>.</w:t>
      </w:r>
    </w:p>
    <w:p>
      <w:pPr>
        <w:pStyle w:val="Caption1"/>
        <w:keepNext/>
        <w:rPr/>
      </w:pPr>
      <w:bookmarkStart w:id="143" w:name="_Ref484856859"/>
      <w:r>
        <w:rPr/>
        <w:t xml:space="preserve">Table </w:t>
      </w:r>
      <w:r>
        <w:rPr/>
        <w:fldChar w:fldCharType="begin"/>
      </w:r>
      <w:r>
        <w:instrText> SEQ Table \* ARABIC </w:instrText>
      </w:r>
      <w:r>
        <w:fldChar w:fldCharType="separate"/>
      </w:r>
      <w:r>
        <w:t>7</w:t>
      </w:r>
      <w:r>
        <w:fldChar w:fldCharType="end"/>
      </w:r>
      <w:bookmarkEnd w:id="143"/>
      <w:r>
        <w:rPr/>
        <w:t>. Global statistics of differences between VIIRS R2016.0 SST</w:t>
      </w:r>
      <w:r>
        <w:rPr>
          <w:vertAlign w:val="subscript"/>
        </w:rPr>
        <w:t xml:space="preserve">skin </w:t>
      </w:r>
      <w:r>
        <w:rPr/>
        <w:t>and subsurface temperatures from drifting and moored buoys. Matchup Observations from Oct. 2012 through Sept. 2016.</w:t>
      </w:r>
    </w:p>
    <w:tbl>
      <w:tblPr>
        <w:tblStyle w:val="TableGrid"/>
        <w:tblW w:w="5000" w:type="pct"/>
        <w:jc w:val="left"/>
        <w:tblInd w:w="0" w:type="dxa"/>
        <w:tblCellMar>
          <w:top w:w="0" w:type="dxa"/>
          <w:left w:w="108" w:type="dxa"/>
          <w:bottom w:w="0" w:type="dxa"/>
          <w:right w:w="108" w:type="dxa"/>
        </w:tblCellMar>
        <w:tblLook w:val="04a0" w:noVBand="1" w:noHBand="0" w:lastColumn="0" w:firstColumn="1" w:lastRow="0" w:firstRow="1"/>
      </w:tblPr>
      <w:tblGrid>
        <w:gridCol w:w="1558"/>
        <w:gridCol w:w="1558"/>
        <w:gridCol w:w="1563"/>
        <w:gridCol w:w="1559"/>
        <w:gridCol w:w="1559"/>
        <w:gridCol w:w="1562"/>
      </w:tblGrid>
      <w:tr>
        <w:trPr/>
        <w:tc>
          <w:tcPr>
            <w:tcW w:w="1558" w:type="dxa"/>
            <w:tcBorders/>
            <w:shd w:fill="auto" w:val="clear"/>
            <w:tcMar>
              <w:left w:w="108" w:type="dxa"/>
            </w:tcMar>
          </w:tcPr>
          <w:p>
            <w:pPr>
              <w:pStyle w:val="Normal"/>
              <w:widowControl w:val="false"/>
              <w:spacing w:lineRule="auto" w:line="240" w:before="0" w:after="0"/>
              <w:rPr>
                <w:rFonts w:ascii="Times New Roman" w:hAnsi="Times New Roman" w:eastAsia="Times New Roman" w:cs="Times New Roman"/>
                <w:szCs w:val="20"/>
              </w:rPr>
            </w:pPr>
            <w:r>
              <w:rPr>
                <w:rFonts w:eastAsia="Times New Roman" w:cs="Times New Roman"/>
                <w:szCs w:val="20"/>
              </w:rPr>
            </w:r>
          </w:p>
        </w:tc>
        <w:tc>
          <w:tcPr>
            <w:tcW w:w="1558" w:type="dxa"/>
            <w:tcBorders/>
            <w:shd w:fill="auto" w:val="clear"/>
            <w:tcMar>
              <w:left w:w="108" w:type="dxa"/>
            </w:tcMar>
          </w:tcPr>
          <w:p>
            <w:pPr>
              <w:pStyle w:val="Normal"/>
              <w:widowControl w:val="false"/>
              <w:spacing w:lineRule="auto" w:line="240" w:before="0" w:after="0"/>
              <w:jc w:val="center"/>
              <w:rPr>
                <w:b/>
                <w:b/>
              </w:rPr>
            </w:pPr>
            <w:r>
              <w:rPr>
                <w:rFonts w:eastAsia="Times New Roman" w:cs="Times New Roman"/>
                <w:b/>
                <w:szCs w:val="20"/>
              </w:rPr>
              <w:t>Count</w:t>
            </w:r>
          </w:p>
        </w:tc>
        <w:tc>
          <w:tcPr>
            <w:tcW w:w="1563" w:type="dxa"/>
            <w:tcBorders/>
            <w:shd w:fill="auto" w:val="clear"/>
            <w:tcMar>
              <w:left w:w="108" w:type="dxa"/>
            </w:tcMar>
          </w:tcPr>
          <w:p>
            <w:pPr>
              <w:pStyle w:val="Normal"/>
              <w:widowControl w:val="false"/>
              <w:spacing w:lineRule="auto" w:line="240" w:before="0" w:after="0"/>
              <w:jc w:val="center"/>
              <w:rPr>
                <w:b/>
                <w:b/>
              </w:rPr>
            </w:pPr>
            <w:r>
              <w:rPr>
                <w:rFonts w:eastAsia="Times New Roman" w:cs="Times New Roman"/>
                <w:b/>
                <w:szCs w:val="20"/>
              </w:rPr>
              <w:t>Mean</w:t>
            </w:r>
          </w:p>
          <w:p>
            <w:pPr>
              <w:pStyle w:val="Normal"/>
              <w:widowControl w:val="false"/>
              <w:spacing w:lineRule="auto" w:line="240" w:before="0" w:after="0"/>
              <w:jc w:val="center"/>
              <w:rPr>
                <w:b/>
                <w:b/>
              </w:rPr>
            </w:pPr>
            <w:r>
              <w:rPr>
                <w:rFonts w:eastAsia="Times New Roman" w:cs="Times New Roman"/>
                <w:b/>
                <w:szCs w:val="20"/>
              </w:rPr>
              <w:t>K</w:t>
            </w:r>
          </w:p>
        </w:tc>
        <w:tc>
          <w:tcPr>
            <w:tcW w:w="1559" w:type="dxa"/>
            <w:tcBorders/>
            <w:shd w:fill="auto" w:val="clear"/>
            <w:tcMar>
              <w:left w:w="108" w:type="dxa"/>
            </w:tcMar>
          </w:tcPr>
          <w:p>
            <w:pPr>
              <w:pStyle w:val="Normal"/>
              <w:widowControl w:val="false"/>
              <w:spacing w:lineRule="auto" w:line="240" w:before="0" w:after="0"/>
              <w:jc w:val="center"/>
              <w:rPr>
                <w:b/>
                <w:b/>
              </w:rPr>
            </w:pPr>
            <w:r>
              <w:rPr>
                <w:rFonts w:eastAsia="Times New Roman" w:cs="Times New Roman"/>
                <w:b/>
                <w:szCs w:val="20"/>
              </w:rPr>
              <w:t>Standard Deviation</w:t>
            </w:r>
          </w:p>
          <w:p>
            <w:pPr>
              <w:pStyle w:val="Normal"/>
              <w:widowControl w:val="false"/>
              <w:spacing w:lineRule="auto" w:line="240" w:before="0" w:after="0"/>
              <w:jc w:val="center"/>
              <w:rPr>
                <w:b/>
                <w:b/>
              </w:rPr>
            </w:pPr>
            <w:r>
              <w:rPr>
                <w:rFonts w:eastAsia="Times New Roman" w:cs="Times New Roman"/>
                <w:b/>
                <w:szCs w:val="20"/>
              </w:rPr>
              <w:t>K</w:t>
            </w:r>
          </w:p>
        </w:tc>
        <w:tc>
          <w:tcPr>
            <w:tcW w:w="1559" w:type="dxa"/>
            <w:tcBorders/>
            <w:shd w:fill="auto" w:val="clear"/>
            <w:tcMar>
              <w:left w:w="108" w:type="dxa"/>
            </w:tcMar>
          </w:tcPr>
          <w:p>
            <w:pPr>
              <w:pStyle w:val="Normal"/>
              <w:widowControl w:val="false"/>
              <w:spacing w:lineRule="auto" w:line="240" w:before="0" w:after="0"/>
              <w:jc w:val="center"/>
              <w:rPr>
                <w:b/>
                <w:b/>
              </w:rPr>
            </w:pPr>
            <w:r>
              <w:rPr>
                <w:rFonts w:eastAsia="Times New Roman" w:cs="Times New Roman"/>
                <w:b/>
                <w:szCs w:val="20"/>
              </w:rPr>
              <w:t>Median</w:t>
            </w:r>
          </w:p>
          <w:p>
            <w:pPr>
              <w:pStyle w:val="Normal"/>
              <w:widowControl w:val="false"/>
              <w:spacing w:lineRule="auto" w:line="240" w:before="0" w:after="0"/>
              <w:jc w:val="center"/>
              <w:rPr>
                <w:b/>
                <w:b/>
              </w:rPr>
            </w:pPr>
            <w:r>
              <w:rPr>
                <w:rFonts w:eastAsia="Times New Roman" w:cs="Times New Roman"/>
                <w:b/>
                <w:szCs w:val="20"/>
              </w:rPr>
              <w:t>K</w:t>
            </w:r>
          </w:p>
        </w:tc>
        <w:tc>
          <w:tcPr>
            <w:tcW w:w="1562" w:type="dxa"/>
            <w:tcBorders/>
            <w:shd w:fill="auto" w:val="clear"/>
            <w:tcMar>
              <w:left w:w="108" w:type="dxa"/>
            </w:tcMar>
          </w:tcPr>
          <w:p>
            <w:pPr>
              <w:pStyle w:val="Normal"/>
              <w:widowControl w:val="false"/>
              <w:spacing w:lineRule="auto" w:line="240" w:before="0" w:after="0"/>
              <w:jc w:val="center"/>
              <w:rPr>
                <w:b/>
                <w:b/>
              </w:rPr>
            </w:pPr>
            <w:r>
              <w:rPr>
                <w:rFonts w:eastAsia="Times New Roman" w:cs="Times New Roman"/>
                <w:b/>
                <w:szCs w:val="20"/>
              </w:rPr>
              <w:t>Robust Standard Deviation</w:t>
            </w:r>
          </w:p>
          <w:p>
            <w:pPr>
              <w:pStyle w:val="Normal"/>
              <w:widowControl w:val="false"/>
              <w:spacing w:lineRule="auto" w:line="240" w:before="0" w:after="0"/>
              <w:jc w:val="center"/>
              <w:rPr>
                <w:b/>
                <w:b/>
              </w:rPr>
            </w:pPr>
            <w:r>
              <w:rPr>
                <w:rFonts w:eastAsia="Times New Roman" w:cs="Times New Roman"/>
                <w:b/>
                <w:szCs w:val="20"/>
              </w:rPr>
              <w:t>K</w:t>
            </w:r>
          </w:p>
        </w:tc>
      </w:tr>
      <w:tr>
        <w:trPr/>
        <w:tc>
          <w:tcPr>
            <w:tcW w:w="9359" w:type="dxa"/>
            <w:gridSpan w:val="6"/>
            <w:tcBorders/>
            <w:shd w:fill="auto" w:val="clear"/>
            <w:tcMar>
              <w:left w:w="108" w:type="dxa"/>
            </w:tcMar>
          </w:tcPr>
          <w:p>
            <w:pPr>
              <w:pStyle w:val="Normal"/>
              <w:widowControl w:val="false"/>
              <w:spacing w:lineRule="auto" w:line="240" w:before="0" w:after="0"/>
              <w:jc w:val="center"/>
              <w:rPr>
                <w:b/>
                <w:b/>
              </w:rPr>
            </w:pPr>
            <w:r>
              <w:rPr>
                <w:rFonts w:eastAsia="Times New Roman" w:cs="Times New Roman"/>
                <w:b/>
                <w:szCs w:val="20"/>
              </w:rPr>
              <w:t>Best quality: satellite zenith angle &lt; 55</w:t>
            </w:r>
            <w:r>
              <w:rPr>
                <w:rFonts w:eastAsia="Times New Roman" w:cs="Times New Roman"/>
                <w:b/>
                <w:szCs w:val="20"/>
                <w:vertAlign w:val="superscript"/>
              </w:rPr>
              <w:t>o</w:t>
            </w:r>
          </w:p>
        </w:tc>
      </w:tr>
      <w:tr>
        <w:trPr>
          <w:trHeight w:val="827" w:hRule="atLeast"/>
        </w:trPr>
        <w:tc>
          <w:tcPr>
            <w:tcW w:w="1558" w:type="dxa"/>
            <w:tcBorders/>
            <w:shd w:fill="auto" w:val="clear"/>
            <w:tcMar>
              <w:left w:w="108" w:type="dxa"/>
            </w:tcMar>
          </w:tcPr>
          <w:p>
            <w:pPr>
              <w:pStyle w:val="Normal"/>
              <w:widowControl w:val="false"/>
              <w:spacing w:lineRule="auto" w:line="240" w:before="0" w:after="0"/>
              <w:jc w:val="center"/>
              <w:rPr>
                <w:rFonts w:ascii="Times New Roman" w:hAnsi="Times New Roman" w:eastAsia="Times New Roman" w:cs="Times New Roman"/>
                <w:szCs w:val="20"/>
              </w:rPr>
            </w:pPr>
            <w:r>
              <w:rPr>
                <w:rFonts w:eastAsia="Times New Roman" w:cs="Times New Roman"/>
                <w:szCs w:val="20"/>
              </w:rPr>
              <w:t>SST</w:t>
            </w:r>
            <w:r>
              <w:rPr>
                <w:rFonts w:eastAsia="Times New Roman" w:cs="Times New Roman"/>
                <w:szCs w:val="20"/>
                <w:vertAlign w:val="subscript"/>
              </w:rPr>
              <w:t>skin</w:t>
            </w:r>
            <w:r>
              <w:rPr>
                <w:rFonts w:eastAsia="Times New Roman" w:cs="Times New Roman"/>
                <w:szCs w:val="20"/>
              </w:rPr>
              <w:t xml:space="preserve"> day</w:t>
            </w:r>
          </w:p>
          <w:p>
            <w:pPr>
              <w:pStyle w:val="Normal"/>
              <w:widowControl w:val="false"/>
              <w:spacing w:lineRule="auto" w:line="240" w:before="0" w:after="0"/>
              <w:jc w:val="center"/>
              <w:rPr>
                <w:rFonts w:ascii="Times New Roman" w:hAnsi="Times New Roman" w:eastAsia="Times New Roman" w:cs="Times New Roman"/>
                <w:szCs w:val="20"/>
              </w:rPr>
            </w:pPr>
            <w:r>
              <w:rPr>
                <w:rFonts w:eastAsia="Times New Roman" w:cs="Times New Roman"/>
                <w:szCs w:val="20"/>
              </w:rPr>
              <w:t>(Eq. 4)</w:t>
            </w:r>
          </w:p>
        </w:tc>
        <w:tc>
          <w:tcPr>
            <w:tcW w:w="1558" w:type="dxa"/>
            <w:tcBorders/>
            <w:shd w:fill="auto" w:val="clear"/>
            <w:tcMar>
              <w:left w:w="108" w:type="dxa"/>
            </w:tcMar>
          </w:tcPr>
          <w:p>
            <w:pPr>
              <w:pStyle w:val="HTMLPreformatted"/>
              <w:widowControl w:val="false"/>
              <w:spacing w:lineRule="auto" w:line="240" w:before="0" w:after="0"/>
              <w:jc w:val="center"/>
              <w:rPr>
                <w:rFonts w:ascii="Times New Roman" w:hAnsi="Times New Roman" w:cs="Times New Roman"/>
                <w:sz w:val="24"/>
                <w:szCs w:val="24"/>
              </w:rPr>
            </w:pPr>
            <w:r>
              <w:rPr>
                <w:rFonts w:eastAsia="Times New Roman" w:cs="Times New Roman" w:ascii="Times New Roman" w:hAnsi="Times New Roman"/>
                <w:sz w:val="24"/>
                <w:szCs w:val="24"/>
              </w:rPr>
              <w:t>531140</w:t>
            </w:r>
          </w:p>
          <w:p>
            <w:pPr>
              <w:pStyle w:val="Normal"/>
              <w:widowControl w:val="false"/>
              <w:spacing w:lineRule="auto" w:line="240" w:before="0" w:after="0"/>
              <w:rPr>
                <w:rFonts w:eastAsia="Times New Roman"/>
              </w:rPr>
            </w:pPr>
            <w:r>
              <w:rPr>
                <w:rFonts w:eastAsia="Times New Roman"/>
              </w:rPr>
            </w:r>
          </w:p>
        </w:tc>
        <w:tc>
          <w:tcPr>
            <w:tcW w:w="1563" w:type="dxa"/>
            <w:tcBorders/>
            <w:shd w:fill="auto" w:val="clear"/>
            <w:tcMar>
              <w:left w:w="108" w:type="dxa"/>
            </w:tcMar>
          </w:tcPr>
          <w:p>
            <w:pPr>
              <w:pStyle w:val="HTMLPreformatted"/>
              <w:widowControl w:val="false"/>
              <w:spacing w:lineRule="auto" w:line="240" w:before="0" w:after="0"/>
              <w:jc w:val="center"/>
              <w:rPr>
                <w:rFonts w:ascii="Times New Roman" w:hAnsi="Times New Roman" w:cs="Times New Roman"/>
                <w:sz w:val="24"/>
                <w:szCs w:val="24"/>
              </w:rPr>
            </w:pPr>
            <w:r>
              <w:rPr>
                <w:rFonts w:eastAsia="Times New Roman" w:cs="Times New Roman" w:ascii="Times New Roman" w:hAnsi="Times New Roman"/>
                <w:sz w:val="24"/>
                <w:szCs w:val="24"/>
              </w:rPr>
              <w:t>0.200</w:t>
            </w:r>
          </w:p>
          <w:p>
            <w:pPr>
              <w:pStyle w:val="Normal"/>
              <w:widowControl w:val="false"/>
              <w:spacing w:lineRule="auto" w:line="240" w:before="0" w:after="0"/>
              <w:jc w:val="center"/>
              <w:rPr>
                <w:rFonts w:eastAsia="Times New Roman"/>
              </w:rPr>
            </w:pPr>
            <w:r>
              <w:rPr>
                <w:rFonts w:eastAsia="Times New Roman"/>
              </w:rPr>
            </w:r>
          </w:p>
        </w:tc>
        <w:tc>
          <w:tcPr>
            <w:tcW w:w="1559" w:type="dxa"/>
            <w:tcBorders/>
            <w:shd w:fill="auto" w:val="clear"/>
            <w:tcMar>
              <w:left w:w="108" w:type="dxa"/>
            </w:tcMar>
          </w:tcPr>
          <w:p>
            <w:pPr>
              <w:pStyle w:val="HTMLPreformatted"/>
              <w:widowControl w:val="false"/>
              <w:spacing w:lineRule="auto" w:line="240" w:before="0" w:after="0"/>
              <w:jc w:val="center"/>
              <w:rPr>
                <w:rFonts w:ascii="Times New Roman" w:hAnsi="Times New Roman" w:cs="Times New Roman"/>
                <w:sz w:val="24"/>
                <w:szCs w:val="24"/>
              </w:rPr>
            </w:pPr>
            <w:r>
              <w:rPr>
                <w:rFonts w:eastAsia="Times New Roman" w:cs="Times New Roman" w:ascii="Times New Roman" w:hAnsi="Times New Roman"/>
                <w:sz w:val="24"/>
                <w:szCs w:val="24"/>
              </w:rPr>
              <w:t>0.534</w:t>
            </w:r>
          </w:p>
          <w:p>
            <w:pPr>
              <w:pStyle w:val="Normal"/>
              <w:widowControl w:val="false"/>
              <w:spacing w:lineRule="auto" w:line="240" w:before="0" w:after="0"/>
              <w:jc w:val="center"/>
              <w:rPr>
                <w:rFonts w:eastAsia="Times New Roman"/>
              </w:rPr>
            </w:pPr>
            <w:r>
              <w:rPr>
                <w:rFonts w:eastAsia="Times New Roman"/>
              </w:rPr>
            </w:r>
          </w:p>
        </w:tc>
        <w:tc>
          <w:tcPr>
            <w:tcW w:w="1559" w:type="dxa"/>
            <w:tcBorders/>
            <w:shd w:fill="auto" w:val="clear"/>
            <w:tcMar>
              <w:left w:w="108" w:type="dxa"/>
            </w:tcMar>
          </w:tcPr>
          <w:p>
            <w:pPr>
              <w:pStyle w:val="HTMLPreformatted"/>
              <w:widowControl w:val="false"/>
              <w:spacing w:lineRule="auto" w:line="240" w:before="0" w:after="0"/>
              <w:jc w:val="center"/>
              <w:rPr>
                <w:rFonts w:ascii="Times New Roman" w:hAnsi="Times New Roman" w:cs="Times New Roman"/>
                <w:sz w:val="24"/>
                <w:szCs w:val="24"/>
              </w:rPr>
            </w:pPr>
            <w:r>
              <w:rPr>
                <w:rFonts w:eastAsia="Times New Roman" w:cs="Times New Roman" w:ascii="Times New Roman" w:hAnsi="Times New Roman"/>
                <w:sz w:val="24"/>
                <w:szCs w:val="24"/>
              </w:rPr>
              <w:t>-0.170</w:t>
            </w:r>
          </w:p>
          <w:p>
            <w:pPr>
              <w:pStyle w:val="Normal"/>
              <w:widowControl w:val="false"/>
              <w:spacing w:lineRule="auto" w:line="240" w:before="0" w:after="0"/>
              <w:jc w:val="center"/>
              <w:rPr>
                <w:rFonts w:eastAsia="Times New Roman"/>
              </w:rPr>
            </w:pPr>
            <w:r>
              <w:rPr>
                <w:rFonts w:eastAsia="Times New Roman"/>
              </w:rPr>
            </w:r>
          </w:p>
        </w:tc>
        <w:tc>
          <w:tcPr>
            <w:tcW w:w="1562" w:type="dxa"/>
            <w:tcBorders/>
            <w:shd w:fill="auto" w:val="clear"/>
            <w:tcMar>
              <w:left w:w="108" w:type="dxa"/>
            </w:tcMar>
          </w:tcPr>
          <w:p>
            <w:pPr>
              <w:pStyle w:val="HTMLPreformatted"/>
              <w:widowControl w:val="false"/>
              <w:spacing w:lineRule="auto" w:line="240" w:before="0" w:after="0"/>
              <w:jc w:val="center"/>
              <w:rPr>
                <w:rFonts w:ascii="Times New Roman" w:hAnsi="Times New Roman" w:cs="Times New Roman"/>
                <w:sz w:val="24"/>
                <w:szCs w:val="24"/>
              </w:rPr>
            </w:pPr>
            <w:r>
              <w:rPr>
                <w:rFonts w:eastAsia="Times New Roman" w:cs="Times New Roman" w:ascii="Times New Roman" w:hAnsi="Times New Roman"/>
                <w:sz w:val="24"/>
                <w:szCs w:val="24"/>
              </w:rPr>
              <w:t>0.331</w:t>
            </w:r>
          </w:p>
          <w:p>
            <w:pPr>
              <w:pStyle w:val="Normal"/>
              <w:widowControl w:val="false"/>
              <w:spacing w:lineRule="auto" w:line="240" w:before="0" w:after="0"/>
              <w:jc w:val="center"/>
              <w:rPr>
                <w:rFonts w:eastAsia="Times New Roman"/>
              </w:rPr>
            </w:pPr>
            <w:r>
              <w:rPr>
                <w:rFonts w:eastAsia="Times New Roman"/>
              </w:rPr>
            </w:r>
          </w:p>
        </w:tc>
      </w:tr>
      <w:tr>
        <w:trPr>
          <w:trHeight w:val="828" w:hRule="atLeast"/>
        </w:trPr>
        <w:tc>
          <w:tcPr>
            <w:tcW w:w="1558" w:type="dxa"/>
            <w:tcBorders/>
            <w:shd w:fill="auto" w:val="clear"/>
            <w:tcMar>
              <w:left w:w="108" w:type="dxa"/>
            </w:tcMar>
          </w:tcPr>
          <w:p>
            <w:pPr>
              <w:pStyle w:val="Normal"/>
              <w:widowControl w:val="false"/>
              <w:spacing w:lineRule="auto" w:line="240" w:before="0" w:after="0"/>
              <w:jc w:val="center"/>
              <w:rPr>
                <w:rFonts w:ascii="Times New Roman" w:hAnsi="Times New Roman" w:eastAsia="Times New Roman" w:cs="Times New Roman"/>
                <w:szCs w:val="20"/>
              </w:rPr>
            </w:pPr>
            <w:r>
              <w:rPr>
                <w:rFonts w:eastAsia="Times New Roman" w:cs="Times New Roman"/>
                <w:szCs w:val="20"/>
              </w:rPr>
              <w:t>SST</w:t>
            </w:r>
            <w:r>
              <w:rPr>
                <w:rFonts w:eastAsia="Times New Roman" w:cs="Times New Roman"/>
                <w:szCs w:val="20"/>
                <w:vertAlign w:val="subscript"/>
              </w:rPr>
              <w:t>skin</w:t>
            </w:r>
            <w:r>
              <w:rPr>
                <w:rFonts w:eastAsia="Times New Roman" w:cs="Times New Roman"/>
                <w:szCs w:val="20"/>
              </w:rPr>
              <w:t xml:space="preserve"> night</w:t>
            </w:r>
          </w:p>
          <w:p>
            <w:pPr>
              <w:pStyle w:val="Normal"/>
              <w:widowControl w:val="false"/>
              <w:spacing w:lineRule="auto" w:line="240" w:before="0" w:after="0"/>
              <w:jc w:val="center"/>
              <w:rPr>
                <w:rFonts w:ascii="Times New Roman" w:hAnsi="Times New Roman" w:eastAsia="Times New Roman" w:cs="Times New Roman"/>
                <w:szCs w:val="20"/>
              </w:rPr>
            </w:pPr>
            <w:r>
              <w:rPr>
                <w:rFonts w:eastAsia="Times New Roman" w:cs="Times New Roman"/>
                <w:szCs w:val="20"/>
              </w:rPr>
              <w:t>(Eq. 4)</w:t>
            </w:r>
          </w:p>
        </w:tc>
        <w:tc>
          <w:tcPr>
            <w:tcW w:w="1558" w:type="dxa"/>
            <w:tcBorders/>
            <w:shd w:fill="auto" w:val="clear"/>
            <w:tcMar>
              <w:left w:w="108" w:type="dxa"/>
            </w:tcMar>
          </w:tcPr>
          <w:p>
            <w:pPr>
              <w:pStyle w:val="HTMLPreformatted"/>
              <w:widowControl w:val="false"/>
              <w:spacing w:lineRule="auto" w:line="240" w:before="0" w:after="0"/>
              <w:jc w:val="center"/>
              <w:rPr>
                <w:rFonts w:ascii="Times New Roman" w:hAnsi="Times New Roman" w:cs="Times New Roman"/>
                <w:sz w:val="24"/>
                <w:szCs w:val="24"/>
              </w:rPr>
            </w:pPr>
            <w:r>
              <w:rPr>
                <w:rFonts w:eastAsia="Times New Roman" w:cs="Times New Roman" w:ascii="Times New Roman" w:hAnsi="Times New Roman"/>
                <w:sz w:val="24"/>
                <w:szCs w:val="24"/>
              </w:rPr>
              <w:t>506740</w:t>
            </w:r>
          </w:p>
          <w:p>
            <w:pPr>
              <w:pStyle w:val="HTMLPreformatted"/>
              <w:widowControl w:val="false"/>
              <w:spacing w:lineRule="auto" w:line="240" w:before="0" w:after="0"/>
              <w:jc w:val="center"/>
              <w:rPr>
                <w:rFonts w:ascii="Times New Roman" w:hAnsi="Times New Roman" w:eastAsia="Times New Roman" w:cs="Times New Roman"/>
                <w:sz w:val="24"/>
                <w:szCs w:val="24"/>
              </w:rPr>
            </w:pPr>
            <w:r>
              <w:rPr>
                <w:rFonts w:eastAsia="Times New Roman" w:cs="Times New Roman" w:ascii="Times New Roman" w:hAnsi="Times New Roman"/>
                <w:sz w:val="24"/>
                <w:szCs w:val="24"/>
              </w:rPr>
            </w:r>
          </w:p>
        </w:tc>
        <w:tc>
          <w:tcPr>
            <w:tcW w:w="1563" w:type="dxa"/>
            <w:tcBorders/>
            <w:shd w:fill="auto" w:val="clear"/>
            <w:tcMar>
              <w:left w:w="108" w:type="dxa"/>
            </w:tcMar>
          </w:tcPr>
          <w:p>
            <w:pPr>
              <w:pStyle w:val="HTMLPreformatted"/>
              <w:widowControl w:val="false"/>
              <w:spacing w:lineRule="auto" w:line="240" w:before="0" w:after="0"/>
              <w:jc w:val="center"/>
              <w:rPr>
                <w:rFonts w:ascii="Times New Roman" w:hAnsi="Times New Roman" w:cs="Times New Roman"/>
                <w:sz w:val="24"/>
                <w:szCs w:val="24"/>
              </w:rPr>
            </w:pPr>
            <w:r>
              <w:rPr>
                <w:rFonts w:eastAsia="Times New Roman" w:cs="Times New Roman" w:ascii="Times New Roman" w:hAnsi="Times New Roman"/>
                <w:sz w:val="24"/>
                <w:szCs w:val="24"/>
              </w:rPr>
              <w:t>-0.126</w:t>
            </w:r>
          </w:p>
          <w:p>
            <w:pPr>
              <w:pStyle w:val="Normal"/>
              <w:widowControl w:val="false"/>
              <w:spacing w:lineRule="auto" w:line="240" w:before="0" w:after="0"/>
              <w:jc w:val="center"/>
              <w:rPr>
                <w:rFonts w:eastAsia="Times New Roman"/>
              </w:rPr>
            </w:pPr>
            <w:r>
              <w:rPr>
                <w:rFonts w:eastAsia="Times New Roman"/>
              </w:rPr>
            </w:r>
          </w:p>
        </w:tc>
        <w:tc>
          <w:tcPr>
            <w:tcW w:w="1559" w:type="dxa"/>
            <w:tcBorders/>
            <w:shd w:fill="auto" w:val="clear"/>
            <w:tcMar>
              <w:left w:w="108" w:type="dxa"/>
            </w:tcMar>
          </w:tcPr>
          <w:p>
            <w:pPr>
              <w:pStyle w:val="HTMLPreformatted"/>
              <w:widowControl w:val="false"/>
              <w:spacing w:lineRule="auto" w:line="240" w:before="0" w:after="0"/>
              <w:jc w:val="center"/>
              <w:rPr>
                <w:rFonts w:ascii="Times New Roman" w:hAnsi="Times New Roman" w:cs="Times New Roman"/>
                <w:sz w:val="24"/>
                <w:szCs w:val="24"/>
              </w:rPr>
            </w:pPr>
            <w:r>
              <w:rPr>
                <w:rFonts w:eastAsia="Times New Roman" w:cs="Times New Roman" w:ascii="Times New Roman" w:hAnsi="Times New Roman"/>
                <w:sz w:val="24"/>
                <w:szCs w:val="24"/>
              </w:rPr>
              <w:t>0.480</w:t>
            </w:r>
          </w:p>
          <w:p>
            <w:pPr>
              <w:pStyle w:val="Normal"/>
              <w:widowControl w:val="false"/>
              <w:spacing w:lineRule="auto" w:line="240" w:before="0" w:after="0"/>
              <w:jc w:val="center"/>
              <w:rPr>
                <w:rFonts w:eastAsia="Times New Roman"/>
              </w:rPr>
            </w:pPr>
            <w:r>
              <w:rPr>
                <w:rFonts w:eastAsia="Times New Roman"/>
              </w:rPr>
            </w:r>
          </w:p>
        </w:tc>
        <w:tc>
          <w:tcPr>
            <w:tcW w:w="1559" w:type="dxa"/>
            <w:tcBorders/>
            <w:shd w:fill="auto" w:val="clear"/>
            <w:tcMar>
              <w:left w:w="108" w:type="dxa"/>
            </w:tcMar>
          </w:tcPr>
          <w:p>
            <w:pPr>
              <w:pStyle w:val="HTMLPreformatted"/>
              <w:widowControl w:val="false"/>
              <w:spacing w:lineRule="auto" w:line="240" w:before="0" w:after="0"/>
              <w:jc w:val="center"/>
              <w:rPr>
                <w:rFonts w:ascii="Times New Roman" w:hAnsi="Times New Roman" w:cs="Times New Roman"/>
                <w:sz w:val="24"/>
                <w:szCs w:val="24"/>
              </w:rPr>
            </w:pPr>
            <w:r>
              <w:rPr>
                <w:rFonts w:eastAsia="Times New Roman" w:cs="Times New Roman" w:ascii="Times New Roman" w:hAnsi="Times New Roman"/>
                <w:sz w:val="24"/>
                <w:szCs w:val="24"/>
              </w:rPr>
              <w:t>-0.129</w:t>
            </w:r>
          </w:p>
          <w:p>
            <w:pPr>
              <w:pStyle w:val="Normal"/>
              <w:widowControl w:val="false"/>
              <w:spacing w:lineRule="auto" w:line="240" w:before="0" w:after="0"/>
              <w:jc w:val="center"/>
              <w:rPr>
                <w:rFonts w:eastAsia="Times New Roman"/>
              </w:rPr>
            </w:pPr>
            <w:r>
              <w:rPr>
                <w:rFonts w:eastAsia="Times New Roman"/>
              </w:rPr>
            </w:r>
          </w:p>
        </w:tc>
        <w:tc>
          <w:tcPr>
            <w:tcW w:w="1562" w:type="dxa"/>
            <w:tcBorders/>
            <w:shd w:fill="auto" w:val="clear"/>
            <w:tcMar>
              <w:left w:w="108" w:type="dxa"/>
            </w:tcMar>
          </w:tcPr>
          <w:p>
            <w:pPr>
              <w:pStyle w:val="HTMLPreformatted"/>
              <w:widowControl w:val="false"/>
              <w:spacing w:lineRule="auto" w:line="240" w:before="0" w:after="0"/>
              <w:jc w:val="center"/>
              <w:rPr>
                <w:rFonts w:ascii="Times New Roman" w:hAnsi="Times New Roman" w:cs="Times New Roman"/>
                <w:sz w:val="24"/>
                <w:szCs w:val="24"/>
              </w:rPr>
            </w:pPr>
            <w:r>
              <w:rPr>
                <w:rFonts w:eastAsia="Times New Roman" w:cs="Times New Roman" w:ascii="Times New Roman" w:hAnsi="Times New Roman"/>
                <w:sz w:val="24"/>
                <w:szCs w:val="24"/>
              </w:rPr>
              <w:t>0.340</w:t>
            </w:r>
          </w:p>
          <w:p>
            <w:pPr>
              <w:pStyle w:val="Normal"/>
              <w:widowControl w:val="false"/>
              <w:spacing w:lineRule="auto" w:line="240" w:before="0" w:after="0"/>
              <w:jc w:val="center"/>
              <w:rPr>
                <w:rFonts w:eastAsia="Times New Roman"/>
              </w:rPr>
            </w:pPr>
            <w:r>
              <w:rPr>
                <w:rFonts w:eastAsia="Times New Roman"/>
              </w:rPr>
            </w:r>
          </w:p>
        </w:tc>
      </w:tr>
      <w:tr>
        <w:trPr>
          <w:trHeight w:val="828" w:hRule="atLeast"/>
        </w:trPr>
        <w:tc>
          <w:tcPr>
            <w:tcW w:w="1558" w:type="dxa"/>
            <w:tcBorders/>
            <w:shd w:fill="auto" w:val="clear"/>
            <w:tcMar>
              <w:left w:w="108" w:type="dxa"/>
            </w:tcMar>
          </w:tcPr>
          <w:p>
            <w:pPr>
              <w:pStyle w:val="Normal"/>
              <w:widowControl w:val="false"/>
              <w:spacing w:lineRule="auto" w:line="240" w:before="0" w:after="0"/>
              <w:jc w:val="center"/>
              <w:rPr>
                <w:rFonts w:ascii="Times New Roman" w:hAnsi="Times New Roman" w:eastAsia="Times New Roman" w:cs="Times New Roman"/>
                <w:szCs w:val="20"/>
              </w:rPr>
            </w:pPr>
            <w:r>
              <w:rPr>
                <w:rFonts w:eastAsia="Times New Roman" w:cs="Times New Roman"/>
                <w:szCs w:val="20"/>
              </w:rPr>
              <w:t>SST</w:t>
            </w:r>
            <w:r>
              <w:rPr>
                <w:rFonts w:eastAsia="Times New Roman" w:cs="Times New Roman"/>
                <w:szCs w:val="20"/>
                <w:vertAlign w:val="subscript"/>
              </w:rPr>
              <w:t>skin</w:t>
            </w:r>
            <w:r>
              <w:rPr>
                <w:rFonts w:eastAsia="Times New Roman" w:cs="Times New Roman"/>
                <w:szCs w:val="20"/>
              </w:rPr>
              <w:t xml:space="preserve"> triple night</w:t>
            </w:r>
          </w:p>
          <w:p>
            <w:pPr>
              <w:pStyle w:val="Normal"/>
              <w:widowControl w:val="false"/>
              <w:spacing w:lineRule="auto" w:line="240" w:before="0" w:after="0"/>
              <w:jc w:val="center"/>
              <w:rPr>
                <w:rFonts w:ascii="Times New Roman" w:hAnsi="Times New Roman" w:eastAsia="Times New Roman" w:cs="Times New Roman"/>
                <w:szCs w:val="20"/>
              </w:rPr>
            </w:pPr>
            <w:r>
              <w:rPr>
                <w:rFonts w:eastAsia="Times New Roman" w:cs="Times New Roman"/>
                <w:szCs w:val="20"/>
              </w:rPr>
              <w:t>(Eq. 5)</w:t>
            </w:r>
          </w:p>
        </w:tc>
        <w:tc>
          <w:tcPr>
            <w:tcW w:w="1558" w:type="dxa"/>
            <w:tcBorders/>
            <w:shd w:fill="auto" w:val="clear"/>
            <w:tcMar>
              <w:left w:w="108" w:type="dxa"/>
            </w:tcMar>
          </w:tcPr>
          <w:p>
            <w:pPr>
              <w:pStyle w:val="HTMLPreformatted"/>
              <w:widowControl w:val="false"/>
              <w:spacing w:lineRule="auto" w:line="240" w:before="0" w:after="0"/>
              <w:jc w:val="center"/>
              <w:rPr>
                <w:rFonts w:ascii="Times New Roman" w:hAnsi="Times New Roman" w:cs="Times New Roman"/>
                <w:sz w:val="24"/>
                <w:szCs w:val="24"/>
              </w:rPr>
            </w:pPr>
            <w:r>
              <w:rPr>
                <w:rFonts w:eastAsia="Times New Roman" w:cs="Times New Roman" w:ascii="Times New Roman" w:hAnsi="Times New Roman"/>
                <w:sz w:val="24"/>
                <w:szCs w:val="24"/>
              </w:rPr>
              <w:t>399094</w:t>
            </w:r>
          </w:p>
          <w:p>
            <w:pPr>
              <w:pStyle w:val="Normal"/>
              <w:widowControl w:val="false"/>
              <w:spacing w:lineRule="auto" w:line="240" w:before="0" w:after="0"/>
              <w:jc w:val="center"/>
              <w:rPr>
                <w:rFonts w:eastAsia="Times New Roman"/>
              </w:rPr>
            </w:pPr>
            <w:r>
              <w:rPr>
                <w:rFonts w:eastAsia="Times New Roman"/>
              </w:rPr>
            </w:r>
          </w:p>
        </w:tc>
        <w:tc>
          <w:tcPr>
            <w:tcW w:w="1563" w:type="dxa"/>
            <w:tcBorders/>
            <w:shd w:fill="auto" w:val="clear"/>
            <w:tcMar>
              <w:left w:w="108" w:type="dxa"/>
            </w:tcMar>
          </w:tcPr>
          <w:p>
            <w:pPr>
              <w:pStyle w:val="HTMLPreformatted"/>
              <w:widowControl w:val="false"/>
              <w:spacing w:lineRule="auto" w:line="240" w:before="0" w:after="0"/>
              <w:jc w:val="center"/>
              <w:rPr>
                <w:rFonts w:ascii="Times New Roman" w:hAnsi="Times New Roman" w:cs="Times New Roman"/>
                <w:sz w:val="24"/>
                <w:szCs w:val="24"/>
              </w:rPr>
            </w:pPr>
            <w:r>
              <w:rPr>
                <w:rFonts w:eastAsia="Times New Roman" w:cs="Times New Roman" w:ascii="Times New Roman" w:hAnsi="Times New Roman"/>
                <w:sz w:val="24"/>
                <w:szCs w:val="24"/>
              </w:rPr>
              <w:t>-0.145</w:t>
            </w:r>
          </w:p>
          <w:p>
            <w:pPr>
              <w:pStyle w:val="Normal"/>
              <w:widowControl w:val="false"/>
              <w:spacing w:lineRule="auto" w:line="240" w:before="0" w:after="0"/>
              <w:jc w:val="center"/>
              <w:rPr>
                <w:rFonts w:eastAsia="Times New Roman"/>
              </w:rPr>
            </w:pPr>
            <w:r>
              <w:rPr>
                <w:rFonts w:eastAsia="Times New Roman"/>
              </w:rPr>
            </w:r>
          </w:p>
        </w:tc>
        <w:tc>
          <w:tcPr>
            <w:tcW w:w="1559" w:type="dxa"/>
            <w:tcBorders/>
            <w:shd w:fill="auto" w:val="clear"/>
            <w:tcMar>
              <w:left w:w="108" w:type="dxa"/>
            </w:tcMar>
          </w:tcPr>
          <w:p>
            <w:pPr>
              <w:pStyle w:val="HTMLPreformatted"/>
              <w:widowControl w:val="false"/>
              <w:spacing w:lineRule="auto" w:line="240" w:before="0" w:after="0"/>
              <w:jc w:val="center"/>
              <w:rPr>
                <w:rFonts w:ascii="Times New Roman" w:hAnsi="Times New Roman" w:cs="Times New Roman"/>
                <w:sz w:val="24"/>
                <w:szCs w:val="24"/>
              </w:rPr>
            </w:pPr>
            <w:r>
              <w:rPr>
                <w:rFonts w:eastAsia="Times New Roman" w:cs="Times New Roman" w:ascii="Times New Roman" w:hAnsi="Times New Roman"/>
                <w:sz w:val="24"/>
                <w:szCs w:val="24"/>
              </w:rPr>
              <w:t>0.349</w:t>
            </w:r>
          </w:p>
          <w:p>
            <w:pPr>
              <w:pStyle w:val="Normal"/>
              <w:widowControl w:val="false"/>
              <w:spacing w:lineRule="auto" w:line="240" w:before="0" w:after="0"/>
              <w:jc w:val="center"/>
              <w:rPr>
                <w:rFonts w:eastAsia="Times New Roman"/>
              </w:rPr>
            </w:pPr>
            <w:r>
              <w:rPr>
                <w:rFonts w:eastAsia="Times New Roman"/>
              </w:rPr>
            </w:r>
          </w:p>
        </w:tc>
        <w:tc>
          <w:tcPr>
            <w:tcW w:w="1559" w:type="dxa"/>
            <w:tcBorders/>
            <w:shd w:fill="auto" w:val="clear"/>
            <w:tcMar>
              <w:left w:w="108" w:type="dxa"/>
            </w:tcMar>
          </w:tcPr>
          <w:p>
            <w:pPr>
              <w:pStyle w:val="HTMLPreformatted"/>
              <w:widowControl w:val="false"/>
              <w:spacing w:lineRule="auto" w:line="240" w:before="0" w:after="0"/>
              <w:jc w:val="center"/>
              <w:rPr>
                <w:rFonts w:ascii="Times New Roman" w:hAnsi="Times New Roman" w:cs="Times New Roman"/>
                <w:sz w:val="24"/>
                <w:szCs w:val="24"/>
              </w:rPr>
            </w:pPr>
            <w:r>
              <w:rPr>
                <w:rFonts w:eastAsia="Times New Roman" w:cs="Times New Roman" w:ascii="Times New Roman" w:hAnsi="Times New Roman"/>
                <w:sz w:val="24"/>
                <w:szCs w:val="24"/>
              </w:rPr>
              <w:t>-0.143</w:t>
            </w:r>
          </w:p>
          <w:p>
            <w:pPr>
              <w:pStyle w:val="Normal"/>
              <w:widowControl w:val="false"/>
              <w:spacing w:lineRule="auto" w:line="240" w:before="0" w:after="0"/>
              <w:jc w:val="center"/>
              <w:rPr>
                <w:rFonts w:eastAsia="Times New Roman"/>
              </w:rPr>
            </w:pPr>
            <w:r>
              <w:rPr>
                <w:rFonts w:eastAsia="Times New Roman"/>
              </w:rPr>
            </w:r>
          </w:p>
        </w:tc>
        <w:tc>
          <w:tcPr>
            <w:tcW w:w="1562" w:type="dxa"/>
            <w:tcBorders/>
            <w:shd w:fill="auto" w:val="clear"/>
            <w:tcMar>
              <w:left w:w="108" w:type="dxa"/>
            </w:tcMar>
          </w:tcPr>
          <w:p>
            <w:pPr>
              <w:pStyle w:val="HTMLPreformatted"/>
              <w:widowControl w:val="false"/>
              <w:spacing w:lineRule="auto" w:line="240" w:before="0" w:after="0"/>
              <w:jc w:val="center"/>
              <w:rPr>
                <w:rFonts w:ascii="Times New Roman" w:hAnsi="Times New Roman" w:cs="Times New Roman"/>
                <w:sz w:val="24"/>
                <w:szCs w:val="24"/>
              </w:rPr>
            </w:pPr>
            <w:r>
              <w:rPr>
                <w:rFonts w:eastAsia="Times New Roman" w:cs="Times New Roman" w:ascii="Times New Roman" w:hAnsi="Times New Roman"/>
                <w:sz w:val="24"/>
                <w:szCs w:val="24"/>
              </w:rPr>
              <w:t>0.229</w:t>
            </w:r>
          </w:p>
          <w:p>
            <w:pPr>
              <w:pStyle w:val="Normal"/>
              <w:widowControl w:val="false"/>
              <w:spacing w:lineRule="auto" w:line="240" w:before="0" w:after="0"/>
              <w:jc w:val="center"/>
              <w:rPr>
                <w:rFonts w:eastAsia="Times New Roman"/>
              </w:rPr>
            </w:pPr>
            <w:r>
              <w:rPr>
                <w:rFonts w:eastAsia="Times New Roman"/>
              </w:rPr>
            </w:r>
          </w:p>
        </w:tc>
      </w:tr>
      <w:tr>
        <w:trPr>
          <w:trHeight w:val="287" w:hRule="atLeast"/>
        </w:trPr>
        <w:tc>
          <w:tcPr>
            <w:tcW w:w="9359" w:type="dxa"/>
            <w:gridSpan w:val="6"/>
            <w:tcBorders/>
            <w:shd w:fill="auto" w:val="clear"/>
            <w:tcMar>
              <w:left w:w="108" w:type="dxa"/>
            </w:tcMar>
          </w:tcPr>
          <w:p>
            <w:pPr>
              <w:pStyle w:val="Normal"/>
              <w:widowControl w:val="false"/>
              <w:spacing w:lineRule="auto" w:line="240" w:before="0" w:after="0"/>
              <w:jc w:val="center"/>
              <w:rPr>
                <w:b/>
                <w:b/>
              </w:rPr>
            </w:pPr>
            <w:r>
              <w:rPr>
                <w:rFonts w:eastAsia="Times New Roman" w:cs="Times New Roman"/>
                <w:b/>
                <w:szCs w:val="20"/>
              </w:rPr>
              <w:t>Good quality: satellite zenith angle &gt; 55</w:t>
            </w:r>
            <w:r>
              <w:rPr>
                <w:rFonts w:eastAsia="Times New Roman" w:cs="Times New Roman"/>
                <w:b/>
                <w:szCs w:val="20"/>
                <w:vertAlign w:val="superscript"/>
              </w:rPr>
              <w:t>o</w:t>
            </w:r>
          </w:p>
        </w:tc>
      </w:tr>
      <w:tr>
        <w:trPr>
          <w:trHeight w:val="828" w:hRule="atLeast"/>
        </w:trPr>
        <w:tc>
          <w:tcPr>
            <w:tcW w:w="1558" w:type="dxa"/>
            <w:tcBorders/>
            <w:shd w:fill="auto" w:val="clear"/>
            <w:tcMar>
              <w:left w:w="108" w:type="dxa"/>
            </w:tcMar>
          </w:tcPr>
          <w:p>
            <w:pPr>
              <w:pStyle w:val="Normal"/>
              <w:widowControl w:val="false"/>
              <w:spacing w:lineRule="auto" w:line="240" w:before="0" w:after="0"/>
              <w:jc w:val="center"/>
              <w:rPr>
                <w:rFonts w:ascii="Times New Roman" w:hAnsi="Times New Roman" w:eastAsia="Times New Roman" w:cs="Times New Roman"/>
                <w:szCs w:val="20"/>
              </w:rPr>
            </w:pPr>
            <w:r>
              <w:rPr>
                <w:rFonts w:eastAsia="Times New Roman" w:cs="Times New Roman"/>
                <w:szCs w:val="20"/>
              </w:rPr>
              <w:t>SST</w:t>
            </w:r>
            <w:r>
              <w:rPr>
                <w:rFonts w:eastAsia="Times New Roman" w:cs="Times New Roman"/>
                <w:szCs w:val="20"/>
                <w:vertAlign w:val="subscript"/>
              </w:rPr>
              <w:t xml:space="preserve"> skin</w:t>
            </w:r>
            <w:r>
              <w:rPr>
                <w:rFonts w:eastAsia="Times New Roman" w:cs="Times New Roman"/>
                <w:szCs w:val="20"/>
              </w:rPr>
              <w:t xml:space="preserve"> day</w:t>
            </w:r>
          </w:p>
          <w:p>
            <w:pPr>
              <w:pStyle w:val="Normal"/>
              <w:widowControl w:val="false"/>
              <w:spacing w:lineRule="auto" w:line="240" w:before="0" w:after="0"/>
              <w:jc w:val="center"/>
              <w:rPr>
                <w:rFonts w:ascii="Times New Roman" w:hAnsi="Times New Roman" w:eastAsia="Times New Roman" w:cs="Times New Roman"/>
                <w:szCs w:val="20"/>
              </w:rPr>
            </w:pPr>
            <w:r>
              <w:rPr>
                <w:rFonts w:eastAsia="Times New Roman" w:cs="Times New Roman"/>
                <w:szCs w:val="20"/>
              </w:rPr>
              <w:t>(Eq. 4)</w:t>
            </w:r>
          </w:p>
        </w:tc>
        <w:tc>
          <w:tcPr>
            <w:tcW w:w="1558" w:type="dxa"/>
            <w:tcBorders/>
            <w:shd w:fill="auto" w:val="clear"/>
            <w:tcMar>
              <w:left w:w="108" w:type="dxa"/>
            </w:tcMar>
          </w:tcPr>
          <w:p>
            <w:pPr>
              <w:pStyle w:val="HTMLPreformatted"/>
              <w:widowControl w:val="false"/>
              <w:spacing w:lineRule="auto" w:line="240" w:before="0" w:after="0"/>
              <w:jc w:val="center"/>
              <w:rPr>
                <w:rFonts w:ascii="Times New Roman" w:hAnsi="Times New Roman" w:cs="Times New Roman"/>
                <w:sz w:val="24"/>
                <w:szCs w:val="24"/>
              </w:rPr>
            </w:pPr>
            <w:r>
              <w:rPr>
                <w:rFonts w:eastAsia="Times New Roman" w:cs="Times New Roman" w:ascii="Times New Roman" w:hAnsi="Times New Roman"/>
                <w:sz w:val="24"/>
                <w:szCs w:val="24"/>
              </w:rPr>
              <w:t>251288</w:t>
            </w:r>
          </w:p>
          <w:p>
            <w:pPr>
              <w:pStyle w:val="Normal"/>
              <w:widowControl w:val="false"/>
              <w:spacing w:lineRule="auto" w:line="240" w:before="0" w:after="0"/>
              <w:jc w:val="center"/>
              <w:rPr>
                <w:rFonts w:eastAsia="Times New Roman"/>
              </w:rPr>
            </w:pPr>
            <w:r>
              <w:rPr>
                <w:rFonts w:eastAsia="Times New Roman"/>
              </w:rPr>
            </w:r>
          </w:p>
        </w:tc>
        <w:tc>
          <w:tcPr>
            <w:tcW w:w="1563" w:type="dxa"/>
            <w:tcBorders/>
            <w:shd w:fill="auto" w:val="clear"/>
            <w:tcMar>
              <w:left w:w="108" w:type="dxa"/>
            </w:tcMar>
          </w:tcPr>
          <w:p>
            <w:pPr>
              <w:pStyle w:val="HTMLPreformatted"/>
              <w:widowControl w:val="false"/>
              <w:spacing w:lineRule="auto" w:line="240" w:before="0" w:after="0"/>
              <w:jc w:val="center"/>
              <w:rPr>
                <w:rFonts w:ascii="Times New Roman" w:hAnsi="Times New Roman" w:cs="Times New Roman"/>
                <w:sz w:val="24"/>
                <w:szCs w:val="24"/>
              </w:rPr>
            </w:pPr>
            <w:r>
              <w:rPr>
                <w:rFonts w:eastAsia="Times New Roman" w:cs="Times New Roman" w:ascii="Times New Roman" w:hAnsi="Times New Roman"/>
                <w:sz w:val="24"/>
                <w:szCs w:val="24"/>
              </w:rPr>
              <w:t>-0.447</w:t>
            </w:r>
          </w:p>
          <w:p>
            <w:pPr>
              <w:pStyle w:val="Normal"/>
              <w:widowControl w:val="false"/>
              <w:spacing w:lineRule="auto" w:line="240" w:before="0" w:after="0"/>
              <w:jc w:val="center"/>
              <w:rPr>
                <w:rFonts w:eastAsia="Times New Roman"/>
              </w:rPr>
            </w:pPr>
            <w:r>
              <w:rPr>
                <w:rFonts w:eastAsia="Times New Roman"/>
              </w:rPr>
            </w:r>
          </w:p>
        </w:tc>
        <w:tc>
          <w:tcPr>
            <w:tcW w:w="1559" w:type="dxa"/>
            <w:tcBorders/>
            <w:shd w:fill="auto" w:val="clear"/>
            <w:tcMar>
              <w:left w:w="108" w:type="dxa"/>
            </w:tcMar>
          </w:tcPr>
          <w:p>
            <w:pPr>
              <w:pStyle w:val="HTMLPreformatted"/>
              <w:widowControl w:val="false"/>
              <w:spacing w:lineRule="auto" w:line="240" w:before="0" w:after="0"/>
              <w:jc w:val="center"/>
              <w:rPr>
                <w:rFonts w:ascii="Times New Roman" w:hAnsi="Times New Roman" w:cs="Times New Roman"/>
                <w:sz w:val="24"/>
                <w:szCs w:val="24"/>
              </w:rPr>
            </w:pPr>
            <w:r>
              <w:rPr>
                <w:rFonts w:eastAsia="Times New Roman" w:cs="Times New Roman" w:ascii="Times New Roman" w:hAnsi="Times New Roman"/>
                <w:sz w:val="24"/>
                <w:szCs w:val="24"/>
              </w:rPr>
              <w:t>0.677</w:t>
            </w:r>
          </w:p>
          <w:p>
            <w:pPr>
              <w:pStyle w:val="Normal"/>
              <w:widowControl w:val="false"/>
              <w:spacing w:lineRule="auto" w:line="240" w:before="0" w:after="0"/>
              <w:rPr>
                <w:rFonts w:eastAsia="Times New Roman"/>
              </w:rPr>
            </w:pPr>
            <w:r>
              <w:rPr>
                <w:rFonts w:eastAsia="Times New Roman"/>
              </w:rPr>
            </w:r>
          </w:p>
        </w:tc>
        <w:tc>
          <w:tcPr>
            <w:tcW w:w="1559" w:type="dxa"/>
            <w:tcBorders/>
            <w:shd w:fill="auto" w:val="clear"/>
            <w:tcMar>
              <w:left w:w="108" w:type="dxa"/>
            </w:tcMar>
          </w:tcPr>
          <w:p>
            <w:pPr>
              <w:pStyle w:val="HTMLPreformatted"/>
              <w:widowControl w:val="false"/>
              <w:spacing w:lineRule="auto" w:line="240" w:before="0" w:after="0"/>
              <w:jc w:val="center"/>
              <w:rPr>
                <w:rFonts w:ascii="Times New Roman" w:hAnsi="Times New Roman" w:cs="Times New Roman"/>
                <w:sz w:val="24"/>
                <w:szCs w:val="24"/>
              </w:rPr>
            </w:pPr>
            <w:r>
              <w:rPr>
                <w:rFonts w:eastAsia="Times New Roman" w:cs="Times New Roman" w:ascii="Times New Roman" w:hAnsi="Times New Roman"/>
                <w:sz w:val="24"/>
                <w:szCs w:val="24"/>
              </w:rPr>
              <w:t>-0.372</w:t>
            </w:r>
          </w:p>
          <w:p>
            <w:pPr>
              <w:pStyle w:val="Normal"/>
              <w:widowControl w:val="false"/>
              <w:spacing w:lineRule="auto" w:line="240" w:before="0" w:after="0"/>
              <w:jc w:val="center"/>
              <w:rPr>
                <w:rFonts w:eastAsia="Times New Roman"/>
              </w:rPr>
            </w:pPr>
            <w:r>
              <w:rPr>
                <w:rFonts w:eastAsia="Times New Roman"/>
              </w:rPr>
            </w:r>
          </w:p>
        </w:tc>
        <w:tc>
          <w:tcPr>
            <w:tcW w:w="1562" w:type="dxa"/>
            <w:tcBorders/>
            <w:shd w:fill="auto" w:val="clear"/>
            <w:tcMar>
              <w:left w:w="108" w:type="dxa"/>
            </w:tcMar>
          </w:tcPr>
          <w:p>
            <w:pPr>
              <w:pStyle w:val="HTMLPreformatted"/>
              <w:widowControl w:val="false"/>
              <w:spacing w:lineRule="auto" w:line="240" w:before="0" w:after="0"/>
              <w:jc w:val="center"/>
              <w:rPr>
                <w:rFonts w:ascii="Times New Roman" w:hAnsi="Times New Roman" w:cs="Times New Roman"/>
                <w:sz w:val="24"/>
                <w:szCs w:val="24"/>
              </w:rPr>
            </w:pPr>
            <w:r>
              <w:rPr>
                <w:rFonts w:eastAsia="Times New Roman" w:cs="Times New Roman" w:ascii="Times New Roman" w:hAnsi="Times New Roman"/>
                <w:sz w:val="24"/>
                <w:szCs w:val="24"/>
              </w:rPr>
              <w:t>0.574</w:t>
            </w:r>
          </w:p>
          <w:p>
            <w:pPr>
              <w:pStyle w:val="Normal"/>
              <w:widowControl w:val="false"/>
              <w:spacing w:lineRule="auto" w:line="240" w:before="0" w:after="0"/>
              <w:jc w:val="center"/>
              <w:rPr>
                <w:rFonts w:eastAsia="Times New Roman"/>
              </w:rPr>
            </w:pPr>
            <w:r>
              <w:rPr>
                <w:rFonts w:eastAsia="Times New Roman"/>
              </w:rPr>
            </w:r>
          </w:p>
        </w:tc>
      </w:tr>
      <w:tr>
        <w:trPr>
          <w:trHeight w:val="828" w:hRule="atLeast"/>
        </w:trPr>
        <w:tc>
          <w:tcPr>
            <w:tcW w:w="1558" w:type="dxa"/>
            <w:tcBorders/>
            <w:shd w:fill="auto" w:val="clear"/>
            <w:tcMar>
              <w:left w:w="108" w:type="dxa"/>
            </w:tcMar>
          </w:tcPr>
          <w:p>
            <w:pPr>
              <w:pStyle w:val="Normal"/>
              <w:widowControl w:val="false"/>
              <w:spacing w:lineRule="auto" w:line="240" w:before="0" w:after="0"/>
              <w:jc w:val="center"/>
              <w:rPr>
                <w:rFonts w:ascii="Times New Roman" w:hAnsi="Times New Roman" w:eastAsia="Times New Roman" w:cs="Times New Roman"/>
                <w:szCs w:val="20"/>
              </w:rPr>
            </w:pPr>
            <w:r>
              <w:rPr>
                <w:rFonts w:eastAsia="Times New Roman" w:cs="Times New Roman"/>
                <w:szCs w:val="20"/>
              </w:rPr>
              <w:t>SST</w:t>
            </w:r>
            <w:r>
              <w:rPr>
                <w:rFonts w:eastAsia="Times New Roman" w:cs="Times New Roman"/>
                <w:szCs w:val="20"/>
                <w:vertAlign w:val="subscript"/>
              </w:rPr>
              <w:t xml:space="preserve"> skin</w:t>
            </w:r>
            <w:r>
              <w:rPr>
                <w:rFonts w:eastAsia="Times New Roman" w:cs="Times New Roman"/>
                <w:szCs w:val="20"/>
              </w:rPr>
              <w:t xml:space="preserve"> night</w:t>
            </w:r>
          </w:p>
          <w:p>
            <w:pPr>
              <w:pStyle w:val="Normal"/>
              <w:widowControl w:val="false"/>
              <w:spacing w:lineRule="auto" w:line="240" w:before="0" w:after="0"/>
              <w:jc w:val="center"/>
              <w:rPr>
                <w:rFonts w:ascii="Times New Roman" w:hAnsi="Times New Roman" w:eastAsia="Times New Roman" w:cs="Times New Roman"/>
                <w:szCs w:val="20"/>
              </w:rPr>
            </w:pPr>
            <w:r>
              <w:rPr>
                <w:rFonts w:eastAsia="Times New Roman" w:cs="Times New Roman"/>
                <w:szCs w:val="20"/>
              </w:rPr>
              <w:t>(Eq. 4)</w:t>
            </w:r>
          </w:p>
        </w:tc>
        <w:tc>
          <w:tcPr>
            <w:tcW w:w="1558" w:type="dxa"/>
            <w:tcBorders/>
            <w:shd w:fill="auto" w:val="clear"/>
            <w:tcMar>
              <w:left w:w="108" w:type="dxa"/>
            </w:tcMar>
          </w:tcPr>
          <w:p>
            <w:pPr>
              <w:pStyle w:val="HTMLPreformatted"/>
              <w:widowControl w:val="false"/>
              <w:spacing w:lineRule="auto" w:line="240" w:before="0" w:after="0"/>
              <w:jc w:val="center"/>
              <w:rPr>
                <w:rFonts w:ascii="Times New Roman" w:hAnsi="Times New Roman" w:cs="Times New Roman"/>
                <w:sz w:val="24"/>
                <w:szCs w:val="24"/>
              </w:rPr>
            </w:pPr>
            <w:r>
              <w:rPr>
                <w:rFonts w:eastAsia="Times New Roman" w:cs="Times New Roman" w:ascii="Times New Roman" w:hAnsi="Times New Roman"/>
                <w:sz w:val="24"/>
                <w:szCs w:val="24"/>
              </w:rPr>
              <w:t>309650</w:t>
            </w:r>
          </w:p>
          <w:p>
            <w:pPr>
              <w:pStyle w:val="Normal"/>
              <w:widowControl w:val="false"/>
              <w:spacing w:lineRule="auto" w:line="240" w:before="0" w:after="0"/>
              <w:jc w:val="center"/>
              <w:rPr>
                <w:rFonts w:eastAsia="Times New Roman"/>
              </w:rPr>
            </w:pPr>
            <w:r>
              <w:rPr>
                <w:rFonts w:eastAsia="Times New Roman"/>
              </w:rPr>
            </w:r>
          </w:p>
        </w:tc>
        <w:tc>
          <w:tcPr>
            <w:tcW w:w="1563" w:type="dxa"/>
            <w:tcBorders/>
            <w:shd w:fill="auto" w:val="clear"/>
            <w:tcMar>
              <w:left w:w="108" w:type="dxa"/>
            </w:tcMar>
          </w:tcPr>
          <w:p>
            <w:pPr>
              <w:pStyle w:val="HTMLPreformatted"/>
              <w:widowControl w:val="false"/>
              <w:spacing w:lineRule="auto" w:line="240" w:before="0" w:after="0"/>
              <w:jc w:val="center"/>
              <w:rPr>
                <w:rFonts w:ascii="Times New Roman" w:hAnsi="Times New Roman" w:cs="Times New Roman"/>
                <w:sz w:val="24"/>
                <w:szCs w:val="24"/>
              </w:rPr>
            </w:pPr>
            <w:r>
              <w:rPr>
                <w:rFonts w:eastAsia="Times New Roman" w:cs="Times New Roman" w:ascii="Times New Roman" w:hAnsi="Times New Roman"/>
                <w:sz w:val="24"/>
                <w:szCs w:val="24"/>
              </w:rPr>
              <w:t>-0.324</w:t>
            </w:r>
          </w:p>
          <w:p>
            <w:pPr>
              <w:pStyle w:val="Normal"/>
              <w:widowControl w:val="false"/>
              <w:spacing w:lineRule="auto" w:line="240" w:before="0" w:after="0"/>
              <w:jc w:val="center"/>
              <w:rPr>
                <w:rFonts w:eastAsia="Times New Roman"/>
              </w:rPr>
            </w:pPr>
            <w:r>
              <w:rPr>
                <w:rFonts w:eastAsia="Times New Roman"/>
              </w:rPr>
            </w:r>
          </w:p>
        </w:tc>
        <w:tc>
          <w:tcPr>
            <w:tcW w:w="1559" w:type="dxa"/>
            <w:tcBorders/>
            <w:shd w:fill="auto" w:val="clear"/>
            <w:tcMar>
              <w:left w:w="108" w:type="dxa"/>
            </w:tcMar>
          </w:tcPr>
          <w:p>
            <w:pPr>
              <w:pStyle w:val="HTMLPreformatted"/>
              <w:widowControl w:val="false"/>
              <w:spacing w:lineRule="auto" w:line="240" w:before="0" w:after="0"/>
              <w:jc w:val="center"/>
              <w:rPr>
                <w:rFonts w:ascii="Times New Roman" w:hAnsi="Times New Roman" w:cs="Times New Roman"/>
                <w:sz w:val="24"/>
                <w:szCs w:val="24"/>
              </w:rPr>
            </w:pPr>
            <w:r>
              <w:rPr>
                <w:rFonts w:eastAsia="Times New Roman" w:cs="Times New Roman" w:ascii="Times New Roman" w:hAnsi="Times New Roman"/>
                <w:sz w:val="24"/>
                <w:szCs w:val="24"/>
              </w:rPr>
              <w:t>0.736</w:t>
            </w:r>
          </w:p>
          <w:p>
            <w:pPr>
              <w:pStyle w:val="Normal"/>
              <w:widowControl w:val="false"/>
              <w:spacing w:lineRule="auto" w:line="240" w:before="0" w:after="0"/>
              <w:jc w:val="center"/>
              <w:rPr>
                <w:rFonts w:eastAsia="Times New Roman"/>
              </w:rPr>
            </w:pPr>
            <w:r>
              <w:rPr>
                <w:rFonts w:eastAsia="Times New Roman"/>
              </w:rPr>
            </w:r>
          </w:p>
        </w:tc>
        <w:tc>
          <w:tcPr>
            <w:tcW w:w="1559" w:type="dxa"/>
            <w:tcBorders/>
            <w:shd w:fill="auto" w:val="clear"/>
            <w:tcMar>
              <w:left w:w="108" w:type="dxa"/>
            </w:tcMar>
          </w:tcPr>
          <w:p>
            <w:pPr>
              <w:pStyle w:val="HTMLPreformatted"/>
              <w:widowControl w:val="false"/>
              <w:spacing w:lineRule="auto" w:line="240" w:before="0" w:after="0"/>
              <w:jc w:val="center"/>
              <w:rPr>
                <w:rFonts w:ascii="Times New Roman" w:hAnsi="Times New Roman" w:cs="Times New Roman"/>
                <w:sz w:val="24"/>
                <w:szCs w:val="24"/>
              </w:rPr>
            </w:pPr>
            <w:r>
              <w:rPr>
                <w:rFonts w:eastAsia="Times New Roman" w:cs="Times New Roman" w:ascii="Times New Roman" w:hAnsi="Times New Roman"/>
                <w:sz w:val="24"/>
                <w:szCs w:val="24"/>
              </w:rPr>
              <w:t>-0.314</w:t>
            </w:r>
          </w:p>
          <w:p>
            <w:pPr>
              <w:pStyle w:val="Normal"/>
              <w:widowControl w:val="false"/>
              <w:spacing w:lineRule="auto" w:line="240" w:before="0" w:after="0"/>
              <w:jc w:val="center"/>
              <w:rPr>
                <w:rFonts w:eastAsia="Times New Roman"/>
              </w:rPr>
            </w:pPr>
            <w:r>
              <w:rPr>
                <w:rFonts w:eastAsia="Times New Roman"/>
              </w:rPr>
            </w:r>
          </w:p>
        </w:tc>
        <w:tc>
          <w:tcPr>
            <w:tcW w:w="1562" w:type="dxa"/>
            <w:tcBorders/>
            <w:shd w:fill="auto" w:val="clear"/>
            <w:tcMar>
              <w:left w:w="108" w:type="dxa"/>
            </w:tcMar>
          </w:tcPr>
          <w:p>
            <w:pPr>
              <w:pStyle w:val="HTMLPreformatted"/>
              <w:widowControl w:val="false"/>
              <w:spacing w:lineRule="auto" w:line="240" w:before="0" w:after="0"/>
              <w:jc w:val="center"/>
              <w:rPr>
                <w:rFonts w:ascii="Times New Roman" w:hAnsi="Times New Roman" w:cs="Times New Roman"/>
                <w:sz w:val="24"/>
                <w:szCs w:val="24"/>
              </w:rPr>
            </w:pPr>
            <w:r>
              <w:rPr>
                <w:rFonts w:eastAsia="Times New Roman" w:cs="Times New Roman" w:ascii="Times New Roman" w:hAnsi="Times New Roman"/>
                <w:sz w:val="24"/>
                <w:szCs w:val="24"/>
              </w:rPr>
              <w:t>0.524</w:t>
            </w:r>
          </w:p>
          <w:p>
            <w:pPr>
              <w:pStyle w:val="Normal"/>
              <w:widowControl w:val="false"/>
              <w:spacing w:lineRule="auto" w:line="240" w:before="0" w:after="0"/>
              <w:jc w:val="center"/>
              <w:rPr>
                <w:rFonts w:eastAsia="Times New Roman"/>
              </w:rPr>
            </w:pPr>
            <w:r>
              <w:rPr>
                <w:rFonts w:eastAsia="Times New Roman"/>
              </w:rPr>
            </w:r>
          </w:p>
        </w:tc>
      </w:tr>
      <w:tr>
        <w:trPr>
          <w:trHeight w:val="828" w:hRule="atLeast"/>
        </w:trPr>
        <w:tc>
          <w:tcPr>
            <w:tcW w:w="1558" w:type="dxa"/>
            <w:tcBorders/>
            <w:shd w:fill="auto" w:val="clear"/>
            <w:tcMar>
              <w:left w:w="108" w:type="dxa"/>
            </w:tcMar>
          </w:tcPr>
          <w:p>
            <w:pPr>
              <w:pStyle w:val="Normal"/>
              <w:widowControl w:val="false"/>
              <w:spacing w:lineRule="auto" w:line="240" w:before="0" w:after="0"/>
              <w:jc w:val="center"/>
              <w:rPr>
                <w:rFonts w:ascii="Times New Roman" w:hAnsi="Times New Roman" w:eastAsia="Times New Roman" w:cs="Times New Roman"/>
                <w:szCs w:val="20"/>
              </w:rPr>
            </w:pPr>
            <w:r>
              <w:rPr>
                <w:rFonts w:eastAsia="Times New Roman" w:cs="Times New Roman"/>
                <w:szCs w:val="20"/>
              </w:rPr>
              <w:t>SST</w:t>
            </w:r>
            <w:r>
              <w:rPr>
                <w:rFonts w:eastAsia="Times New Roman" w:cs="Times New Roman"/>
                <w:szCs w:val="20"/>
                <w:vertAlign w:val="subscript"/>
              </w:rPr>
              <w:t xml:space="preserve"> skin</w:t>
            </w:r>
            <w:r>
              <w:rPr>
                <w:rFonts w:eastAsia="Times New Roman" w:cs="Times New Roman"/>
                <w:szCs w:val="20"/>
              </w:rPr>
              <w:t xml:space="preserve"> triple night</w:t>
            </w:r>
          </w:p>
          <w:p>
            <w:pPr>
              <w:pStyle w:val="Normal"/>
              <w:widowControl w:val="false"/>
              <w:spacing w:lineRule="auto" w:line="240" w:before="0" w:after="0"/>
              <w:jc w:val="center"/>
              <w:rPr>
                <w:rFonts w:ascii="Times New Roman" w:hAnsi="Times New Roman" w:eastAsia="Times New Roman" w:cs="Times New Roman"/>
                <w:szCs w:val="20"/>
              </w:rPr>
            </w:pPr>
            <w:r>
              <w:rPr>
                <w:rFonts w:eastAsia="Times New Roman" w:cs="Times New Roman"/>
                <w:szCs w:val="20"/>
              </w:rPr>
              <w:t>(Eq. 5)</w:t>
            </w:r>
          </w:p>
        </w:tc>
        <w:tc>
          <w:tcPr>
            <w:tcW w:w="1558" w:type="dxa"/>
            <w:tcBorders/>
            <w:shd w:fill="auto" w:val="clear"/>
            <w:tcMar>
              <w:left w:w="108" w:type="dxa"/>
            </w:tcMar>
          </w:tcPr>
          <w:p>
            <w:pPr>
              <w:pStyle w:val="HTMLPreformatted"/>
              <w:widowControl w:val="false"/>
              <w:spacing w:lineRule="auto" w:line="240" w:before="0" w:after="0"/>
              <w:jc w:val="center"/>
              <w:rPr>
                <w:rFonts w:ascii="Times New Roman" w:hAnsi="Times New Roman" w:cs="Times New Roman"/>
                <w:sz w:val="24"/>
                <w:szCs w:val="24"/>
              </w:rPr>
            </w:pPr>
            <w:r>
              <w:rPr>
                <w:rFonts w:eastAsia="Times New Roman" w:cs="Times New Roman" w:ascii="Times New Roman" w:hAnsi="Times New Roman"/>
                <w:sz w:val="24"/>
                <w:szCs w:val="24"/>
              </w:rPr>
              <w:t>287638</w:t>
            </w:r>
          </w:p>
          <w:p>
            <w:pPr>
              <w:pStyle w:val="Normal"/>
              <w:widowControl w:val="false"/>
              <w:spacing w:lineRule="auto" w:line="240" w:before="0" w:after="0"/>
              <w:jc w:val="center"/>
              <w:rPr>
                <w:rFonts w:eastAsia="Times New Roman"/>
              </w:rPr>
            </w:pPr>
            <w:r>
              <w:rPr>
                <w:rFonts w:eastAsia="Times New Roman"/>
              </w:rPr>
            </w:r>
          </w:p>
        </w:tc>
        <w:tc>
          <w:tcPr>
            <w:tcW w:w="1563" w:type="dxa"/>
            <w:tcBorders/>
            <w:shd w:fill="auto" w:val="clear"/>
            <w:tcMar>
              <w:left w:w="108" w:type="dxa"/>
            </w:tcMar>
          </w:tcPr>
          <w:p>
            <w:pPr>
              <w:pStyle w:val="HTMLPreformatted"/>
              <w:widowControl w:val="false"/>
              <w:spacing w:lineRule="auto" w:line="240" w:before="0" w:after="0"/>
              <w:jc w:val="center"/>
              <w:rPr>
                <w:rFonts w:ascii="Times New Roman" w:hAnsi="Times New Roman" w:cs="Times New Roman"/>
                <w:sz w:val="24"/>
                <w:szCs w:val="24"/>
              </w:rPr>
            </w:pPr>
            <w:r>
              <w:rPr>
                <w:rFonts w:eastAsia="Times New Roman" w:cs="Times New Roman" w:ascii="Times New Roman" w:hAnsi="Times New Roman"/>
                <w:sz w:val="24"/>
                <w:szCs w:val="24"/>
              </w:rPr>
              <w:t>-0.247</w:t>
            </w:r>
          </w:p>
          <w:p>
            <w:pPr>
              <w:pStyle w:val="Normal"/>
              <w:widowControl w:val="false"/>
              <w:spacing w:lineRule="auto" w:line="240" w:before="0" w:after="0"/>
              <w:jc w:val="center"/>
              <w:rPr>
                <w:rFonts w:eastAsia="Times New Roman"/>
              </w:rPr>
            </w:pPr>
            <w:r>
              <w:rPr>
                <w:rFonts w:eastAsia="Times New Roman"/>
              </w:rPr>
            </w:r>
          </w:p>
        </w:tc>
        <w:tc>
          <w:tcPr>
            <w:tcW w:w="1559" w:type="dxa"/>
            <w:tcBorders/>
            <w:shd w:fill="auto" w:val="clear"/>
            <w:tcMar>
              <w:left w:w="108" w:type="dxa"/>
            </w:tcMar>
          </w:tcPr>
          <w:p>
            <w:pPr>
              <w:pStyle w:val="HTMLPreformatted"/>
              <w:widowControl w:val="false"/>
              <w:spacing w:lineRule="auto" w:line="240" w:before="0" w:after="0"/>
              <w:jc w:val="center"/>
              <w:rPr>
                <w:rFonts w:ascii="Times New Roman" w:hAnsi="Times New Roman" w:cs="Times New Roman"/>
                <w:sz w:val="24"/>
                <w:szCs w:val="24"/>
              </w:rPr>
            </w:pPr>
            <w:r>
              <w:rPr>
                <w:rFonts w:eastAsia="Times New Roman" w:cs="Times New Roman" w:ascii="Times New Roman" w:hAnsi="Times New Roman"/>
                <w:sz w:val="24"/>
                <w:szCs w:val="24"/>
              </w:rPr>
              <w:t>0.499</w:t>
            </w:r>
          </w:p>
          <w:p>
            <w:pPr>
              <w:pStyle w:val="Normal"/>
              <w:widowControl w:val="false"/>
              <w:spacing w:lineRule="auto" w:line="240" w:before="0" w:after="0"/>
              <w:jc w:val="center"/>
              <w:rPr>
                <w:rFonts w:eastAsia="Times New Roman"/>
              </w:rPr>
            </w:pPr>
            <w:r>
              <w:rPr>
                <w:rFonts w:eastAsia="Times New Roman"/>
              </w:rPr>
            </w:r>
          </w:p>
        </w:tc>
        <w:tc>
          <w:tcPr>
            <w:tcW w:w="1559" w:type="dxa"/>
            <w:tcBorders/>
            <w:shd w:fill="auto" w:val="clear"/>
            <w:tcMar>
              <w:left w:w="108" w:type="dxa"/>
            </w:tcMar>
          </w:tcPr>
          <w:p>
            <w:pPr>
              <w:pStyle w:val="HTMLPreformatted"/>
              <w:widowControl w:val="false"/>
              <w:spacing w:lineRule="auto" w:line="240" w:before="0" w:after="0"/>
              <w:jc w:val="center"/>
              <w:rPr>
                <w:rFonts w:ascii="Times New Roman" w:hAnsi="Times New Roman" w:cs="Times New Roman"/>
                <w:sz w:val="24"/>
                <w:szCs w:val="24"/>
              </w:rPr>
            </w:pPr>
            <w:r>
              <w:rPr>
                <w:rFonts w:eastAsia="Times New Roman" w:cs="Times New Roman" w:ascii="Times New Roman" w:hAnsi="Times New Roman"/>
                <w:sz w:val="24"/>
                <w:szCs w:val="24"/>
              </w:rPr>
              <w:t>-0.219</w:t>
            </w:r>
          </w:p>
          <w:p>
            <w:pPr>
              <w:pStyle w:val="Normal"/>
              <w:widowControl w:val="false"/>
              <w:spacing w:lineRule="auto" w:line="240" w:before="0" w:after="0"/>
              <w:jc w:val="center"/>
              <w:rPr>
                <w:rFonts w:eastAsia="Times New Roman"/>
              </w:rPr>
            </w:pPr>
            <w:r>
              <w:rPr>
                <w:rFonts w:eastAsia="Times New Roman"/>
              </w:rPr>
            </w:r>
          </w:p>
        </w:tc>
        <w:tc>
          <w:tcPr>
            <w:tcW w:w="1562" w:type="dxa"/>
            <w:tcBorders/>
            <w:shd w:fill="auto" w:val="clear"/>
            <w:tcMar>
              <w:left w:w="108" w:type="dxa"/>
            </w:tcMar>
          </w:tcPr>
          <w:p>
            <w:pPr>
              <w:pStyle w:val="HTMLPreformatted"/>
              <w:widowControl w:val="false"/>
              <w:spacing w:lineRule="auto" w:line="240" w:before="0" w:after="0"/>
              <w:jc w:val="center"/>
              <w:rPr>
                <w:rFonts w:ascii="Times New Roman" w:hAnsi="Times New Roman" w:cs="Times New Roman"/>
                <w:sz w:val="24"/>
                <w:szCs w:val="24"/>
              </w:rPr>
            </w:pPr>
            <w:r>
              <w:rPr>
                <w:rFonts w:eastAsia="Times New Roman" w:cs="Times New Roman" w:ascii="Times New Roman" w:hAnsi="Times New Roman"/>
                <w:sz w:val="24"/>
                <w:szCs w:val="24"/>
              </w:rPr>
              <w:t>0.320</w:t>
            </w:r>
          </w:p>
          <w:p>
            <w:pPr>
              <w:pStyle w:val="Normal"/>
              <w:widowControl w:val="false"/>
              <w:spacing w:lineRule="auto" w:line="240" w:before="0" w:after="0"/>
              <w:jc w:val="center"/>
              <w:rPr>
                <w:rFonts w:eastAsia="Times New Roman"/>
              </w:rPr>
            </w:pPr>
            <w:r>
              <w:rPr>
                <w:rFonts w:eastAsia="Times New Roman"/>
              </w:rPr>
            </w:r>
          </w:p>
        </w:tc>
      </w:tr>
    </w:tbl>
    <w:p>
      <w:pPr>
        <w:pStyle w:val="Normal"/>
        <w:spacing w:lineRule="auto" w:line="480"/>
        <w:rPr/>
      </w:pPr>
      <w:r>
        <w:rPr/>
      </w:r>
    </w:p>
    <w:p>
      <w:pPr>
        <w:pStyle w:val="Normal"/>
        <w:spacing w:lineRule="auto" w:line="480"/>
        <w:rPr/>
      </w:pPr>
      <w:r>
        <w:drawing>
          <wp:anchor behindDoc="0" distT="0" distB="0" distL="114300" distR="114300" simplePos="0" locked="0" layoutInCell="1" allowOverlap="1" relativeHeight="13">
            <wp:simplePos x="0" y="0"/>
            <wp:positionH relativeFrom="margin">
              <wp:align>center</wp:align>
            </wp:positionH>
            <wp:positionV relativeFrom="paragraph">
              <wp:posOffset>1104265</wp:posOffset>
            </wp:positionV>
            <wp:extent cx="4459605" cy="5488940"/>
            <wp:effectExtent l="0" t="0" r="0" b="0"/>
            <wp:wrapTopAndBottom/>
            <wp:docPr id="37" name="Picture 37" descr="/Users/kay2016/Kay_active/Papers in Progress/VIIRS Paper RSE 2014/Kay_figures_viirs_paper/VIIRS_2016.0_box_plot_latband_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Users/kay2016/Kay_active/Papers in Progress/VIIRS Paper RSE 2014/Kay_figures_viirs_paper/VIIRS_2016.0_box_plot_latband_time.png"/>
                    <pic:cNvPicPr>
                      <a:picLocks noChangeAspect="1" noChangeArrowheads="1"/>
                    </pic:cNvPicPr>
                  </pic:nvPicPr>
                  <pic:blipFill>
                    <a:blip r:embed="rId22"/>
                    <a:stretch>
                      <a:fillRect/>
                    </a:stretch>
                  </pic:blipFill>
                  <pic:spPr bwMode="auto">
                    <a:xfrm>
                      <a:off x="0" y="0"/>
                      <a:ext cx="4459605" cy="5488940"/>
                    </a:xfrm>
                    <a:prstGeom prst="rect">
                      <a:avLst/>
                    </a:prstGeom>
                  </pic:spPr>
                </pic:pic>
              </a:graphicData>
            </a:graphic>
          </wp:anchor>
        </w:drawing>
      </w:r>
      <w:r>
        <w:rPr/>
      </w:r>
      <w:r>
        <w:rPr/>
        <w:t xml:space="preserve">The </w:t>
        <w:commentReference w:id="36"/>
      </w:r>
      <w:r>
        <w:rPr/>
        <w:fldChar w:fldCharType="begin"/>
      </w:r>
      <w:r>
        <w:instrText> REF _Ref484856926 \h </w:instrText>
      </w:r>
      <w:r>
        <w:fldChar w:fldCharType="separate"/>
      </w:r>
      <w:r>
        <w:t>Figure 14</w:t>
      </w:r>
      <w:r>
        <w:fldChar w:fldCharType="end"/>
      </w:r>
      <w:r>
        <w:rPr/>
        <w:t xml:space="preserve"> shows the night-time SST</w:t>
      </w:r>
      <w:r>
        <w:rPr>
          <w:vertAlign w:val="subscript"/>
        </w:rPr>
        <w:t>skin</w:t>
      </w:r>
      <w:r>
        <w:rPr/>
        <w:t xml:space="preserve"> time series of the monthly median errors in latitudinal bands, from October 2012 through August 2016. The errors and uncertainties in both the day and night SST products are very stable month to month and across latitudinal zones.</w:t>
      </w:r>
    </w:p>
    <w:p>
      <w:pPr>
        <w:pStyle w:val="Normal"/>
        <w:spacing w:lineRule="auto" w:line="480"/>
        <w:rPr/>
      </w:pPr>
      <w:r>
        <w:rPr/>
        <w:commentReference w:id="37"/>
      </w:r>
    </w:p>
    <w:p>
      <w:pPr>
        <w:pStyle w:val="Caption1"/>
        <w:spacing w:before="0" w:after="0"/>
        <w:rPr/>
      </w:pPr>
      <w:bookmarkStart w:id="144" w:name="_Ref484856926"/>
      <w:r>
        <w:rPr/>
        <w:t xml:space="preserve">Figure </w:t>
      </w:r>
      <w:r>
        <w:rPr/>
        <w:fldChar w:fldCharType="begin"/>
      </w:r>
      <w:r>
        <w:instrText> SEQ Figure \* ARABIC </w:instrText>
      </w:r>
      <w:r>
        <w:fldChar w:fldCharType="separate"/>
      </w:r>
      <w:r>
        <w:t>14</w:t>
      </w:r>
      <w:r>
        <w:fldChar w:fldCharType="end"/>
      </w:r>
      <w:bookmarkEnd w:id="144"/>
      <w:r>
        <w:rPr/>
        <w:t>. VIIRS night-time SST</w:t>
      </w:r>
      <w:r>
        <w:rPr>
          <w:vertAlign w:val="subscript"/>
        </w:rPr>
        <w:t>skin</w:t>
      </w:r>
      <w:r>
        <w:rPr/>
        <w:t xml:space="preserve"> values relative to subsurface temperatures measured from buoys separated into 6 latitude bands. The box represents the inter-quartile range, the black bar is the monthly median and the whiskers show the outliers. Red horizontal line at -0.17K is the expected cool skin offset. Data are for best quality retrievals (best quality).  </w:t>
      </w:r>
    </w:p>
    <w:p>
      <w:pPr>
        <w:pStyle w:val="Normal"/>
        <w:spacing w:lineRule="auto" w:line="480"/>
        <w:rPr/>
      </w:pPr>
      <w:r>
        <w:rPr/>
      </w:r>
    </w:p>
    <w:p>
      <w:pPr>
        <w:pStyle w:val="Normal"/>
        <w:spacing w:lineRule="auto" w:line="480" w:before="0" w:after="200"/>
        <w:rPr/>
      </w:pPr>
      <w:r>
        <w:rPr/>
        <w:t xml:space="preserve">The spatial consistency of retrieval errors relative to </w:t>
      </w:r>
      <w:r>
        <w:rPr>
          <w:i/>
        </w:rPr>
        <w:t>in situ</w:t>
      </w:r>
      <w:r>
        <w:rPr/>
        <w:t xml:space="preserve"> buoys corrected for the cool skin bias are shown in </w:t>
      </w:r>
      <w:r>
        <w:rPr/>
        <w:fldChar w:fldCharType="begin"/>
      </w:r>
      <w:r>
        <w:instrText> REF _Ref484856959 \h </w:instrText>
      </w:r>
      <w:r>
        <w:fldChar w:fldCharType="separate"/>
      </w:r>
      <w:r>
        <w:t>Figure 15</w:t>
      </w:r>
      <w:r>
        <w:fldChar w:fldCharType="end"/>
      </w:r>
      <w:r>
        <w:rPr/>
        <w:t xml:space="preserve"> and </w:t>
      </w:r>
      <w:r>
        <w:rPr/>
        <w:fldChar w:fldCharType="begin"/>
      </w:r>
      <w:r>
        <w:instrText> REF _Ref484856972 \h </w:instrText>
      </w:r>
      <w:r>
        <w:fldChar w:fldCharType="separate"/>
      </w:r>
      <w:r>
        <w:t>Figure 16</w:t>
      </w:r>
      <w:r>
        <w:fldChar w:fldCharType="end"/>
      </w:r>
      <w:r>
        <w:rPr/>
        <w:t xml:space="preserve"> using a 1</w:t>
      </w:r>
      <w:r>
        <w:rPr>
          <w:vertAlign w:val="superscript"/>
        </w:rPr>
        <w:t>o</w:t>
      </w:r>
      <w:r>
        <w:rPr/>
        <w:t xml:space="preserve"> resolution grid</w:t>
      </w:r>
      <w:del w:id="181" w:author="Guillermo" w:date="2017-07-10T16:13:00Z">
        <w:r>
          <w:rPr/>
          <w:delText>,</w:delText>
        </w:r>
      </w:del>
      <w:r>
        <w:rPr/>
        <w:t xml:space="preserve"> </w:t>
      </w:r>
      <w:ins w:id="182" w:author="Guillermo" w:date="2017-07-10T16:13:00Z">
        <w:r>
          <w:rPr/>
          <w:t xml:space="preserve">and </w:t>
        </w:r>
      </w:ins>
      <w:r>
        <w:rPr/>
        <w:t>best quality MUDB records for 2012</w:t>
      </w:r>
      <w:ins w:id="183" w:author="Guillermo" w:date="2017-07-10T16:13:00Z">
        <w:r>
          <w:rPr/>
          <w:t>-</w:t>
        </w:r>
      </w:ins>
      <w:del w:id="184" w:author="Guillermo" w:date="2017-07-10T16:13:00Z">
        <w:r>
          <w:rPr/>
          <w:delText xml:space="preserve"> through </w:delText>
        </w:r>
      </w:del>
      <w:r>
        <w:rPr/>
        <w:t xml:space="preserve">2016. Regions of tropical regions with higher water vapor and dust regions indicate an increase in the </w:t>
      </w:r>
      <w:commentRangeStart w:id="38"/>
      <w:r>
        <w:rPr/>
        <w:t>robust standard deviation</w:t>
      </w:r>
      <w:r>
        <w:rPr/>
      </w:r>
      <w:commentRangeEnd w:id="38"/>
      <w:r>
        <w:commentReference w:id="38"/>
      </w:r>
      <w:r>
        <w:rPr/>
        <w:t>. Known regions with high atmospheric dust, West of Africa and in the Arabian Peninsula, generally have a cold bias often &gt; 0.5</w:t>
      </w:r>
      <w:r>
        <w:rPr>
          <w:vertAlign w:val="superscript"/>
        </w:rPr>
        <w:t xml:space="preserve"> </w:t>
      </w:r>
      <w:r>
        <w:rPr/>
        <w:t xml:space="preserve"> K , indicating that the VIIRS quality flags are still not sufficiently identifying and masking episodic dust events.</w:t>
      </w:r>
    </w:p>
    <w:p>
      <w:pPr>
        <w:pStyle w:val="Normal"/>
        <w:keepNext/>
        <w:spacing w:lineRule="auto" w:line="480"/>
        <w:rPr/>
      </w:pPr>
      <w:r>
        <w:rPr/>
        <w:drawing>
          <wp:inline distT="0" distB="0" distL="0" distR="0">
            <wp:extent cx="6021070" cy="3095625"/>
            <wp:effectExtent l="0" t="0" r="0" b="0"/>
            <wp:docPr id="38" name="Picture 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11" descr=""/>
                    <pic:cNvPicPr>
                      <a:picLocks noChangeAspect="1" noChangeArrowheads="1"/>
                    </pic:cNvPicPr>
                  </pic:nvPicPr>
                  <pic:blipFill>
                    <a:blip r:embed="rId23"/>
                    <a:srcRect l="0" t="31269" r="0" b="26953"/>
                    <a:stretch>
                      <a:fillRect/>
                    </a:stretch>
                  </pic:blipFill>
                  <pic:spPr bwMode="auto">
                    <a:xfrm>
                      <a:off x="0" y="0"/>
                      <a:ext cx="6021070" cy="3095625"/>
                    </a:xfrm>
                    <a:prstGeom prst="rect">
                      <a:avLst/>
                    </a:prstGeom>
                  </pic:spPr>
                </pic:pic>
              </a:graphicData>
            </a:graphic>
          </wp:inline>
        </w:drawing>
      </w:r>
    </w:p>
    <w:p>
      <w:pPr>
        <w:pStyle w:val="Caption1"/>
        <w:rPr/>
      </w:pPr>
      <w:bookmarkStart w:id="145" w:name="_Ref484856959"/>
      <w:r>
        <w:rPr/>
        <w:t xml:space="preserve">Figure </w:t>
      </w:r>
      <w:r>
        <w:rPr/>
        <w:fldChar w:fldCharType="begin"/>
      </w:r>
      <w:r>
        <w:instrText> SEQ Figure \* ARABIC </w:instrText>
      </w:r>
      <w:r>
        <w:fldChar w:fldCharType="separate"/>
      </w:r>
      <w:r>
        <w:t>15</w:t>
      </w:r>
      <w:r>
        <w:fldChar w:fldCharType="end"/>
      </w:r>
      <w:bookmarkEnd w:id="145"/>
      <w:r>
        <w:rPr/>
        <w:t>. Map of the median bias between VIIRS R2016.0 night-time SST</w:t>
      </w:r>
      <w:r>
        <w:rPr>
          <w:bCs w:val="false"/>
          <w:vertAlign w:val="subscript"/>
        </w:rPr>
        <w:t>skin</w:t>
      </w:r>
      <w:r>
        <w:rPr/>
        <w:t xml:space="preserve"> and subsurface temperatures from buoys. The buoy temperatures have been corrected for the effects of the cool skin layer by subtracting 0.17K from their measurements.</w:t>
      </w:r>
    </w:p>
    <w:p>
      <w:pPr>
        <w:pStyle w:val="Normal"/>
        <w:spacing w:lineRule="auto" w:line="480"/>
        <w:rPr/>
      </w:pPr>
      <w:r>
        <w:rPr/>
        <w:drawing>
          <wp:inline distT="0" distB="0" distL="0" distR="0">
            <wp:extent cx="5723890" cy="3050540"/>
            <wp:effectExtent l="0" t="0" r="0" b="0"/>
            <wp:docPr id="39" name="Picture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6" descr=""/>
                    <pic:cNvPicPr>
                      <a:picLocks noChangeAspect="1" noChangeArrowheads="1"/>
                    </pic:cNvPicPr>
                  </pic:nvPicPr>
                  <pic:blipFill>
                    <a:blip r:embed="rId24"/>
                    <a:srcRect l="0" t="31535" r="0" b="25157"/>
                    <a:stretch>
                      <a:fillRect/>
                    </a:stretch>
                  </pic:blipFill>
                  <pic:spPr bwMode="auto">
                    <a:xfrm>
                      <a:off x="0" y="0"/>
                      <a:ext cx="5723890" cy="3050540"/>
                    </a:xfrm>
                    <a:prstGeom prst="rect">
                      <a:avLst/>
                    </a:prstGeom>
                  </pic:spPr>
                </pic:pic>
              </a:graphicData>
            </a:graphic>
          </wp:inline>
        </w:drawing>
      </w:r>
    </w:p>
    <w:p>
      <w:pPr>
        <w:pStyle w:val="Caption1"/>
        <w:spacing w:before="0" w:after="0"/>
        <w:rPr/>
      </w:pPr>
      <w:bookmarkStart w:id="146" w:name="_Ref484856972"/>
      <w:r>
        <w:rPr/>
        <w:t xml:space="preserve">Figure </w:t>
      </w:r>
      <w:r>
        <w:rPr/>
        <w:fldChar w:fldCharType="begin"/>
      </w:r>
      <w:r>
        <w:instrText> SEQ Figure \* ARABIC </w:instrText>
      </w:r>
      <w:r>
        <w:fldChar w:fldCharType="separate"/>
      </w:r>
      <w:r>
        <w:t>16</w:t>
      </w:r>
      <w:r>
        <w:fldChar w:fldCharType="end"/>
      </w:r>
      <w:bookmarkEnd w:id="146"/>
      <w:r>
        <w:rPr/>
        <w:t>. Maps of the robust standard deviation between VIIRS R2016.0 night-time SST</w:t>
      </w:r>
      <w:r>
        <w:rPr>
          <w:bCs w:val="false"/>
          <w:vertAlign w:val="subscript"/>
        </w:rPr>
        <w:t>skin</w:t>
      </w:r>
      <w:r>
        <w:rPr/>
        <w:t xml:space="preserve"> and subsurface temperatures from buoys. The buoy temperatures have been corrected for the effects of the cool skin layer by subtracting 0.17K from their measurements.</w:t>
      </w:r>
    </w:p>
    <w:p>
      <w:pPr>
        <w:pStyle w:val="Normal"/>
        <w:spacing w:lineRule="auto" w:line="480"/>
        <w:rPr/>
      </w:pPr>
      <w:r>
        <w:rPr/>
      </w:r>
    </w:p>
    <w:p>
      <w:pPr>
        <w:pStyle w:val="Heading2"/>
        <w:numPr>
          <w:ilvl w:val="1"/>
          <w:numId w:val="3"/>
        </w:numPr>
        <w:rPr>
          <w:rStyle w:val="Heading2Char"/>
          <w:b/>
          <w:b/>
          <w:bCs/>
        </w:rPr>
      </w:pPr>
      <w:r>
        <w:rPr>
          <w:rStyle w:val="Heading2Char"/>
        </w:rPr>
        <w:t xml:space="preserve"> </w:t>
      </w:r>
      <w:r>
        <w:rPr>
          <w:rStyle w:val="Heading2Char"/>
          <w:b/>
        </w:rPr>
        <w:t>Effects of pixel aggregation on SST retrievals</w:t>
      </w:r>
    </w:p>
    <w:p>
      <w:pPr>
        <w:pStyle w:val="Normal"/>
        <w:spacing w:lineRule="auto" w:line="480"/>
        <w:rPr/>
      </w:pPr>
      <w:r>
        <w:rPr/>
        <w:t>The VIIRS on-board pixel aggregation decreases across the scan line from 3 to 2 pixel</w:t>
      </w:r>
      <w:ins w:id="185" w:author="Guillermo" w:date="2017-07-10T16:14:00Z">
        <w:r>
          <w:rPr/>
          <w:t>s</w:t>
        </w:r>
      </w:ins>
      <w:r>
        <w:rPr/>
        <w:t xml:space="preserve"> </w:t>
      </w:r>
      <w:ins w:id="186" w:author="Guillermo" w:date="2017-07-10T16:15:00Z">
        <w:r>
          <w:rPr/>
          <w:t xml:space="preserve">for scan angles </w:t>
        </w:r>
      </w:ins>
      <w:r>
        <w:rPr/>
        <w:t>between 31.8</w:t>
      </w:r>
      <w:r>
        <w:rPr>
          <w:vertAlign w:val="superscript"/>
        </w:rPr>
        <w:t>o</w:t>
      </w:r>
      <w:r>
        <w:rPr/>
        <w:t xml:space="preserve"> </w:t>
      </w:r>
      <w:ins w:id="187" w:author="Guillermo" w:date="2017-07-10T16:14:00Z">
        <w:r>
          <w:rPr/>
          <w:t xml:space="preserve">and </w:t>
        </w:r>
      </w:ins>
      <w:del w:id="188" w:author="Guillermo" w:date="2017-07-10T16:14:00Z">
        <w:r>
          <w:rPr/>
          <w:delText>-</w:delText>
        </w:r>
      </w:del>
      <w:ins w:id="189" w:author="Guillermo" w:date="2017-07-10T16:15:00Z">
        <w:r>
          <w:rPr/>
          <w:t xml:space="preserve"> </w:t>
        </w:r>
      </w:ins>
      <w:r>
        <w:rPr/>
        <w:t>56.28</w:t>
      </w:r>
      <w:r>
        <w:rPr>
          <w:vertAlign w:val="superscript"/>
        </w:rPr>
        <w:t>o</w:t>
      </w:r>
      <w:ins w:id="190" w:author="Guillermo" w:date="2017-07-10T16:15:00Z">
        <w:r>
          <w:rPr/>
          <w:t xml:space="preserve">, and </w:t>
        </w:r>
      </w:ins>
      <w:del w:id="191" w:author="Guillermo" w:date="2017-07-10T16:15:00Z">
        <w:r>
          <w:rPr/>
          <w:delText xml:space="preserve"> of scan angles to </w:delText>
        </w:r>
      </w:del>
      <w:r>
        <w:rPr/>
        <w:t xml:space="preserve">a single pixel </w:t>
      </w:r>
      <w:del w:id="192" w:author="Guillermo" w:date="2017-07-10T16:15:00Z">
        <w:r>
          <w:rPr/>
          <w:delText xml:space="preserve">at </w:delText>
        </w:r>
      </w:del>
      <w:ins w:id="193" w:author="Guillermo" w:date="2017-07-10T16:15:00Z">
        <w:r>
          <w:rPr/>
          <w:t xml:space="preserve">for </w:t>
        </w:r>
      </w:ins>
      <w:r>
        <w:rPr/>
        <w:t>scan angles &gt;</w:t>
      </w:r>
      <w:ins w:id="194" w:author="Guillermo" w:date="2017-07-10T16:15:00Z">
        <w:r>
          <w:rPr/>
          <w:t> </w:t>
        </w:r>
      </w:ins>
      <w:del w:id="195" w:author="Guillermo" w:date="2017-07-10T16:15:00Z">
        <w:r>
          <w:rPr/>
          <w:delText xml:space="preserve"> </w:delText>
        </w:r>
      </w:del>
      <w:r>
        <w:rPr/>
        <w:t>56.28</w:t>
      </w:r>
      <w:r>
        <w:rPr>
          <w:vertAlign w:val="superscript"/>
        </w:rPr>
        <w:t>o</w:t>
      </w:r>
      <w:r>
        <w:rPr/>
        <w:t xml:space="preserve"> (</w:t>
      </w:r>
      <w:r>
        <w:rPr/>
        <w:fldChar w:fldCharType="begin"/>
      </w:r>
      <w:r>
        <w:instrText> REF _Ref484855577 \h </w:instrText>
      </w:r>
      <w:r>
        <w:fldChar w:fldCharType="separate"/>
      </w:r>
      <w:r>
        <w:t>Figure 2</w:t>
      </w:r>
      <w:r>
        <w:fldChar w:fldCharType="end"/>
      </w:r>
      <w:r>
        <w:rPr/>
        <w:t xml:space="preserve"> and </w:t>
      </w:r>
      <w:r>
        <w:rPr/>
        <w:fldChar w:fldCharType="begin"/>
      </w:r>
      <w:r>
        <w:instrText> REF _Ref487062111 \h </w:instrText>
      </w:r>
      <w:r>
        <w:fldChar w:fldCharType="separate"/>
      </w:r>
      <w:r>
        <w:t>Figure 3</w:t>
      </w:r>
      <w:r>
        <w:fldChar w:fldCharType="end"/>
      </w:r>
      <w:r>
        <w:rPr/>
        <w:t xml:space="preserve">). To assess the potential impact of the varying pixel aggregation </w:t>
      </w:r>
      <w:del w:id="196" w:author="Guillermo" w:date="2017-07-10T16:16:00Z">
        <w:r>
          <w:rPr/>
          <w:delText xml:space="preserve">to </w:delText>
        </w:r>
      </w:del>
      <w:ins w:id="197" w:author="Guillermo" w:date="2017-07-10T16:16:00Z">
        <w:r>
          <w:rPr/>
          <w:t xml:space="preserve">on </w:t>
        </w:r>
      </w:ins>
      <w:r>
        <w:rPr/>
        <w:t>the error budget we examined the statistics of VIIRS SST</w:t>
      </w:r>
      <w:r>
        <w:rPr>
          <w:vertAlign w:val="subscript"/>
        </w:rPr>
        <w:t>skin</w:t>
      </w:r>
      <w:r>
        <w:rPr/>
        <w:t xml:space="preserve"> relative to </w:t>
      </w:r>
      <w:del w:id="198" w:author="Guillermo" w:date="2017-07-10T16:16:00Z">
        <w:r>
          <w:rPr/>
          <w:delText>in situ</w:delText>
        </w:r>
      </w:del>
      <w:ins w:id="199" w:author="Guillermo" w:date="2017-07-10T16:16:00Z">
        <w:r>
          <w:rPr/>
          <w:t>buoy</w:t>
        </w:r>
      </w:ins>
      <w:r>
        <w:rPr/>
        <w:t xml:space="preserve"> temperatures</w:t>
      </w:r>
      <w:del w:id="200" w:author="Guillermo" w:date="2017-07-10T16:17:00Z">
        <w:r>
          <w:rPr/>
          <w:delText xml:space="preserve"> from buoys</w:delText>
        </w:r>
      </w:del>
      <w:r>
        <w:rPr/>
        <w:t xml:space="preserve"> </w:t>
      </w:r>
      <w:del w:id="201" w:author="Guillermo" w:date="2017-07-10T16:16:00Z">
        <w:r>
          <w:rPr/>
          <w:delText xml:space="preserve"> </w:delText>
        </w:r>
      </w:del>
      <w:r>
        <w:rPr/>
        <w:t>for MUDB observations within 3 pixels on either side of the two transitions. The results (</w:t>
      </w:r>
      <w:r>
        <w:rPr/>
        <w:fldChar w:fldCharType="begin"/>
      </w:r>
      <w:r>
        <w:instrText> REF _Ref487184658 \h </w:instrText>
      </w:r>
      <w:r>
        <w:fldChar w:fldCharType="separate"/>
      </w:r>
      <w:r>
        <w:t>Figure 17</w:t>
      </w:r>
      <w:r>
        <w:fldChar w:fldCharType="end"/>
      </w:r>
      <w:r>
        <w:rPr/>
        <w:t>) suggest that the aggregation scheme increases retrieval uncertainty by about ~10 mK at the higher viewing angles.</w:t>
      </w:r>
    </w:p>
    <w:p>
      <w:pPr>
        <w:pStyle w:val="Normal"/>
        <w:spacing w:lineRule="auto" w:line="480"/>
        <w:rPr/>
      </w:pPr>
      <w:r>
        <w:rPr/>
      </w:r>
    </w:p>
    <w:p>
      <w:pPr>
        <w:pStyle w:val="Normal"/>
        <w:keepNext/>
        <w:spacing w:lineRule="auto" w:line="480"/>
        <w:jc w:val="center"/>
        <w:rPr/>
      </w:pPr>
      <w:r>
        <w:rPr/>
        <w:drawing>
          <wp:inline distT="0" distB="0" distL="0" distR="6985">
            <wp:extent cx="3613150" cy="2933700"/>
            <wp:effectExtent l="0" t="0" r="0" b="0"/>
            <wp:docPr id="40" name="Picture 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5" descr=""/>
                    <pic:cNvPicPr>
                      <a:picLocks noChangeAspect="1" noChangeArrowheads="1"/>
                    </pic:cNvPicPr>
                  </pic:nvPicPr>
                  <pic:blipFill>
                    <a:blip r:embed="rId25"/>
                    <a:stretch>
                      <a:fillRect/>
                    </a:stretch>
                  </pic:blipFill>
                  <pic:spPr bwMode="auto">
                    <a:xfrm>
                      <a:off x="0" y="0"/>
                      <a:ext cx="3613150" cy="2933700"/>
                    </a:xfrm>
                    <a:prstGeom prst="rect">
                      <a:avLst/>
                    </a:prstGeom>
                  </pic:spPr>
                </pic:pic>
              </a:graphicData>
            </a:graphic>
          </wp:inline>
        </w:drawing>
      </w:r>
    </w:p>
    <w:p>
      <w:pPr>
        <w:pStyle w:val="Caption1"/>
        <w:rPr/>
      </w:pPr>
      <w:bookmarkStart w:id="147" w:name="_Ref487184658"/>
      <w:r>
        <w:rPr/>
        <w:t xml:space="preserve">Figure </w:t>
      </w:r>
      <w:r>
        <w:rPr/>
        <w:fldChar w:fldCharType="begin"/>
      </w:r>
      <w:r>
        <w:instrText> SEQ Figure \* ARABIC </w:instrText>
      </w:r>
      <w:r>
        <w:fldChar w:fldCharType="separate"/>
      </w:r>
      <w:r>
        <w:t>17</w:t>
      </w:r>
      <w:r>
        <w:fldChar w:fldCharType="end"/>
      </w:r>
      <w:bookmarkEnd w:id="147"/>
      <w:r>
        <w:rPr/>
        <w:t>. Impact of pixel aggregation on the Median Absolute Deviation (top) and the Inter-Quartile Range (bottom). The values are from comparisons between VIIRS SST</w:t>
      </w:r>
      <w:r>
        <w:rPr>
          <w:vertAlign w:val="subscript"/>
        </w:rPr>
        <w:t>skin</w:t>
      </w:r>
      <w:r>
        <w:rPr/>
        <w:t xml:space="preserve"> and the subsurface temperature measurements from drifters.</w:t>
      </w:r>
    </w:p>
    <w:p>
      <w:pPr>
        <w:pStyle w:val="Normal"/>
        <w:spacing w:lineRule="auto" w:line="480"/>
        <w:rPr/>
      </w:pPr>
      <w:r>
        <w:rPr/>
      </w:r>
    </w:p>
    <w:p>
      <w:pPr>
        <w:pStyle w:val="Heading2"/>
        <w:numPr>
          <w:ilvl w:val="1"/>
          <w:numId w:val="3"/>
        </w:numPr>
        <w:rPr/>
      </w:pPr>
      <w:r>
        <w:rPr/>
        <w:t xml:space="preserve"> </w:t>
      </w:r>
      <w:r>
        <w:rPr/>
        <w:t>Comparisons to ship radiometer measurements</w:t>
      </w:r>
    </w:p>
    <w:p>
      <w:pPr>
        <w:pStyle w:val="Normal"/>
        <w:spacing w:lineRule="auto" w:line="480"/>
        <w:rPr/>
      </w:pPr>
      <w:r>
        <w:rPr/>
        <w:t>To remove the contributions to the uncertainty estimate of the satellite-derived SST</w:t>
      </w:r>
      <w:r>
        <w:rPr>
          <w:vertAlign w:val="subscript"/>
        </w:rPr>
        <w:t>skin</w:t>
      </w:r>
      <w:r>
        <w:rPr/>
        <w:t xml:space="preserve"> from both near-surface temperature gradients between the depths of buoy measurements and buoy thermometer errors, the satellite retrievals have been compared with SST</w:t>
      </w:r>
      <w:r>
        <w:rPr>
          <w:vertAlign w:val="subscript"/>
        </w:rPr>
        <w:t>skin</w:t>
      </w:r>
      <w:r>
        <w:rPr/>
        <w:t xml:space="preserve"> derived from well-calibrated ship-borne radiometers (Section 3.4 and 3.5). The results of comparisons with ISAR measurements</w:t>
      </w:r>
      <w:ins w:id="202" w:author="Guillermo" w:date="2017-07-10T16:18:00Z">
        <w:r>
          <w:rPr/>
          <w:t xml:space="preserve"> collected</w:t>
        </w:r>
      </w:ins>
      <w:del w:id="203" w:author="Guillermo" w:date="2017-07-10T16:18:00Z">
        <w:r>
          <w:rPr/>
          <w:delText>,</w:delText>
        </w:r>
      </w:del>
      <w:r>
        <w:rPr/>
        <w:t xml:space="preserve"> in the Pacific Ocean from February 2012 to April 2013 are shown in </w:t>
      </w:r>
      <w:r>
        <w:rPr/>
        <w:fldChar w:fldCharType="begin"/>
      </w:r>
      <w:r>
        <w:instrText> REF _Ref487185520 \h </w:instrText>
      </w:r>
      <w:r>
        <w:fldChar w:fldCharType="separate"/>
      </w:r>
      <w:r>
        <w:t>Figure 18</w:t>
      </w:r>
      <w:r>
        <w:fldChar w:fldCharType="end"/>
      </w:r>
      <w:r>
        <w:rPr/>
        <w:t>. The comparison is shown as a time series of the temperature differences. The VIIRS SST</w:t>
      </w:r>
      <w:r>
        <w:rPr>
          <w:vertAlign w:val="subscript"/>
        </w:rPr>
        <w:t>skin</w:t>
      </w:r>
      <w:r>
        <w:rPr/>
        <w:t xml:space="preserve"> are derived at night using the 3-band algorithm (Equation 5) </w:t>
      </w:r>
      <w:ins w:id="204" w:author="Guillermo" w:date="2017-07-10T16:18:00Z">
        <w:r>
          <w:rPr/>
          <w:t xml:space="preserve">and </w:t>
        </w:r>
      </w:ins>
      <w:del w:id="205" w:author="Guillermo" w:date="2017-07-10T16:19:00Z">
        <w:r>
          <w:rPr/>
          <w:delText xml:space="preserve">using </w:delText>
        </w:r>
      </w:del>
      <w:r>
        <w:rPr/>
        <w:t>the original Decision Tree cloud mask. The mean of these</w:t>
      </w:r>
      <w:commentRangeStart w:id="39"/>
      <w:r>
        <w:rPr/>
        <w:t xml:space="preserve"> 337 matchups is 0.058K, with a standard deviation of 0.</w:t>
      </w:r>
      <w:commentRangeStart w:id="40"/>
      <w:r>
        <w:rPr/>
        <w:t>417K</w:t>
      </w:r>
      <w:r>
        <w:rPr/>
      </w:r>
      <w:commentRangeEnd w:id="39"/>
      <w:r>
        <w:commentReference w:id="39"/>
      </w:r>
      <w:r>
        <w:rPr/>
      </w:r>
      <w:commentRangeEnd w:id="40"/>
      <w:r>
        <w:commentReference w:id="40"/>
      </w:r>
      <w:r>
        <w:rPr/>
        <w:t xml:space="preserve">. These are very encouraging numbers, and but for the presence of some outliers, </w:t>
      </w:r>
      <w:ins w:id="206" w:author="Guillermo" w:date="2017-07-10T16:19:00Z">
        <w:r>
          <w:rPr/>
          <w:t xml:space="preserve">they </w:t>
        </w:r>
      </w:ins>
      <w:r>
        <w:rPr/>
        <w:t xml:space="preserve">would be </w:t>
      </w:r>
      <w:commentRangeStart w:id="41"/>
      <w:r>
        <w:rPr/>
        <w:t>better</w:t>
      </w:r>
      <w:r>
        <w:rPr/>
      </w:r>
      <w:commentRangeEnd w:id="41"/>
      <w:r>
        <w:commentReference w:id="41"/>
      </w:r>
      <w:r>
        <w:rPr/>
        <w:t>.</w:t>
      </w:r>
    </w:p>
    <w:p>
      <w:pPr>
        <w:pStyle w:val="Normal"/>
        <w:spacing w:lineRule="auto" w:line="480"/>
        <w:rPr/>
      </w:pPr>
      <w:r>
        <w:rPr/>
        <mc:AlternateContent>
          <mc:Choice Requires="wps">
            <w:drawing>
              <wp:inline distT="0" distB="0" distL="0" distR="0" wp14:anchorId="40499153">
                <wp:extent cx="5944235" cy="2705735"/>
                <wp:effectExtent l="0" t="0" r="0" b="0"/>
                <wp:docPr id="41" name=""/>
                <a:graphic xmlns:a="http://schemas.openxmlformats.org/drawingml/2006/main">
                  <a:graphicData uri="http://schemas.microsoft.com/office/word/2010/wordprocessingShape">
                    <wps:wsp>
                      <wps:cNvSpPr/>
                      <wps:spPr>
                        <a:xfrm>
                          <a:off x="0" y="0"/>
                          <a:ext cx="5943600" cy="2705040"/>
                        </a:xfrm>
                        <a:prstGeom prst="rect">
                          <a:avLst/>
                        </a:prstGeom>
                        <a:solidFill>
                          <a:srgbClr val="ffffff"/>
                        </a:solidFill>
                        <a:ln w="9360">
                          <a:noFill/>
                        </a:ln>
                      </wps:spPr>
                      <wps:style>
                        <a:lnRef idx="0"/>
                        <a:fillRef idx="0"/>
                        <a:effectRef idx="0"/>
                        <a:fontRef idx="minor"/>
                      </wps:style>
                      <wps:txbx>
                        <w:txbxContent>
                          <w:p>
                            <w:pPr>
                              <w:pStyle w:val="FrameContents"/>
                              <w:keepNext/>
                              <w:rPr/>
                            </w:pPr>
                            <w:r>
                              <w:rPr/>
                              <w:drawing>
                                <wp:inline distT="0" distB="635" distL="0" distR="5715">
                                  <wp:extent cx="6719570" cy="2190115"/>
                                  <wp:effectExtent l="0" t="0" r="0" b="0"/>
                                  <wp:docPr id="43" name="Picture 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14" descr=""/>
                                          <pic:cNvPicPr>
                                            <a:picLocks noChangeAspect="1" noChangeArrowheads="1"/>
                                          </pic:cNvPicPr>
                                        </pic:nvPicPr>
                                        <pic:blipFill>
                                          <a:blip r:embed="rId26"/>
                                          <a:stretch>
                                            <a:fillRect/>
                                          </a:stretch>
                                        </pic:blipFill>
                                        <pic:spPr bwMode="auto">
                                          <a:xfrm>
                                            <a:off x="0" y="0"/>
                                            <a:ext cx="6719570" cy="2190115"/>
                                          </a:xfrm>
                                          <a:prstGeom prst="rect">
                                            <a:avLst/>
                                          </a:prstGeom>
                                        </pic:spPr>
                                      </pic:pic>
                                    </a:graphicData>
                                  </a:graphic>
                                </wp:inline>
                              </w:drawing>
                            </w:r>
                          </w:p>
                          <w:p>
                            <w:pPr>
                              <w:pStyle w:val="Caption1"/>
                              <w:rPr/>
                            </w:pPr>
                            <w:bookmarkStart w:id="148" w:name="_Ref487185520"/>
                            <w:r>
                              <w:rPr/>
                              <w:t xml:space="preserve">Figure </w:t>
                            </w:r>
                            <w:r>
                              <w:rPr/>
                              <w:fldChar w:fldCharType="begin"/>
                            </w:r>
                            <w:r>
                              <w:instrText> SEQ Figure \* ARABIC </w:instrText>
                            </w:r>
                            <w:r>
                              <w:fldChar w:fldCharType="separate"/>
                            </w:r>
                            <w:r>
                              <w:t>18</w:t>
                            </w:r>
                            <w:r>
                              <w:fldChar w:fldCharType="end"/>
                            </w:r>
                            <w:bookmarkEnd w:id="148"/>
                            <w:r>
                              <w:rPr/>
                              <w:t>. Time series of VIIRS night-time 3-band SST</w:t>
                            </w:r>
                            <w:r>
                              <w:rPr>
                                <w:vertAlign w:val="subscript"/>
                              </w:rPr>
                              <w:t>skin</w:t>
                            </w:r>
                            <w:r>
                              <w:rPr/>
                              <w:t xml:space="preserve"> retrievals referenced to SST</w:t>
                            </w:r>
                            <w:r>
                              <w:rPr>
                                <w:vertAlign w:val="subscript"/>
                              </w:rPr>
                              <w:t>skin</w:t>
                            </w:r>
                            <w:r>
                              <w:rPr/>
                              <w:t xml:space="preserve"> measured by the ISAR.</w:t>
                            </w:r>
                          </w:p>
                          <w:p>
                            <w:pPr>
                              <w:pStyle w:val="FrameContents"/>
                              <w:keepNext/>
                              <w:rPr/>
                            </w:pPr>
                            <w:r>
                              <w:rPr/>
                            </w:r>
                          </w:p>
                          <w:p>
                            <w:pPr>
                              <w:pStyle w:val="FrameContents"/>
                              <w:rPr/>
                            </w:pPr>
                            <w:r>
                              <w:rPr/>
                            </w:r>
                          </w:p>
                          <w:p>
                            <w:pPr>
                              <w:pStyle w:val="FrameContents"/>
                              <w:spacing w:before="0" w:after="120"/>
                              <w:rPr/>
                            </w:pPr>
                            <w:r>
                              <w:rPr/>
                            </w:r>
                          </w:p>
                        </w:txbxContent>
                      </wps:txbx>
                      <wps:bodyPr lIns="90000" rIns="90000" tIns="45000" bIns="45000">
                        <a:noAutofit/>
                      </wps:bodyPr>
                    </wps:wsp>
                  </a:graphicData>
                </a:graphic>
              </wp:inline>
            </w:drawing>
          </mc:Choice>
          <mc:Fallback>
            <w:pict>
              <v:rect id="shape_0" fillcolor="white" stroked="f" style="position:absolute;margin-left:0pt;margin-top:0pt;width:467.95pt;height:212.95pt" wp14:anchorId="40499153">
                <w10:wrap type="square"/>
                <v:fill o:detectmouseclick="t" type="solid" color2="black"/>
                <v:stroke color="#3465a4" weight="9360" joinstyle="miter" endcap="flat"/>
                <v:textbox>
                  <w:txbxContent>
                    <w:p>
                      <w:pPr>
                        <w:pStyle w:val="FrameContents"/>
                        <w:keepNext/>
                        <w:rPr/>
                      </w:pPr>
                      <w:r>
                        <w:rPr/>
                        <w:drawing>
                          <wp:inline distT="0" distB="635" distL="0" distR="5715">
                            <wp:extent cx="6719570" cy="2190115"/>
                            <wp:effectExtent l="0" t="0" r="0" b="0"/>
                            <wp:docPr id="44" name="Picture 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14" descr=""/>
                                    <pic:cNvPicPr>
                                      <a:picLocks noChangeAspect="1" noChangeArrowheads="1"/>
                                    </pic:cNvPicPr>
                                  </pic:nvPicPr>
                                  <pic:blipFill>
                                    <a:blip r:embed="rId26"/>
                                    <a:stretch>
                                      <a:fillRect/>
                                    </a:stretch>
                                  </pic:blipFill>
                                  <pic:spPr bwMode="auto">
                                    <a:xfrm>
                                      <a:off x="0" y="0"/>
                                      <a:ext cx="6719570" cy="2190115"/>
                                    </a:xfrm>
                                    <a:prstGeom prst="rect">
                                      <a:avLst/>
                                    </a:prstGeom>
                                  </pic:spPr>
                                </pic:pic>
                              </a:graphicData>
                            </a:graphic>
                          </wp:inline>
                        </w:drawing>
                      </w:r>
                    </w:p>
                    <w:p>
                      <w:pPr>
                        <w:pStyle w:val="Caption1"/>
                        <w:rPr/>
                      </w:pPr>
                      <w:bookmarkStart w:id="149" w:name="_Ref487185520"/>
                      <w:r>
                        <w:rPr/>
                        <w:t xml:space="preserve">Figure </w:t>
                      </w:r>
                      <w:r>
                        <w:rPr/>
                        <w:fldChar w:fldCharType="begin"/>
                      </w:r>
                      <w:r>
                        <w:instrText> SEQ Figure \* ARABIC </w:instrText>
                      </w:r>
                      <w:r>
                        <w:fldChar w:fldCharType="separate"/>
                      </w:r>
                      <w:r>
                        <w:t>18</w:t>
                      </w:r>
                      <w:r>
                        <w:fldChar w:fldCharType="end"/>
                      </w:r>
                      <w:bookmarkEnd w:id="149"/>
                      <w:r>
                        <w:rPr/>
                        <w:t>. Time series of VIIRS night-time 3-band SST</w:t>
                      </w:r>
                      <w:r>
                        <w:rPr>
                          <w:vertAlign w:val="subscript"/>
                        </w:rPr>
                        <w:t>skin</w:t>
                      </w:r>
                      <w:r>
                        <w:rPr/>
                        <w:t xml:space="preserve"> retrievals referenced to SST</w:t>
                      </w:r>
                      <w:r>
                        <w:rPr>
                          <w:vertAlign w:val="subscript"/>
                        </w:rPr>
                        <w:t>skin</w:t>
                      </w:r>
                      <w:r>
                        <w:rPr/>
                        <w:t xml:space="preserve"> measured by the ISAR.</w:t>
                      </w:r>
                    </w:p>
                    <w:p>
                      <w:pPr>
                        <w:pStyle w:val="FrameContents"/>
                        <w:keepNext/>
                        <w:rPr/>
                      </w:pPr>
                      <w:r>
                        <w:rPr/>
                      </w:r>
                    </w:p>
                    <w:p>
                      <w:pPr>
                        <w:pStyle w:val="FrameContents"/>
                        <w:rPr/>
                      </w:pPr>
                      <w:r>
                        <w:rPr/>
                      </w:r>
                    </w:p>
                    <w:p>
                      <w:pPr>
                        <w:pStyle w:val="FrameContents"/>
                        <w:spacing w:before="0" w:after="120"/>
                        <w:rPr/>
                      </w:pPr>
                      <w:r>
                        <w:rPr/>
                      </w:r>
                    </w:p>
                  </w:txbxContent>
                </v:textbox>
              </v:rect>
            </w:pict>
          </mc:Fallback>
        </mc:AlternateContent>
      </w:r>
    </w:p>
    <w:p>
      <w:pPr>
        <w:pStyle w:val="Normal"/>
        <w:spacing w:lineRule="auto" w:line="480"/>
        <w:rPr/>
      </w:pPr>
      <w:r>
        <w:rPr/>
        <w:t xml:space="preserve">As an example of comparisons with M-AERI skin temperature measurements, </w:t>
      </w:r>
      <w:del w:id="207" w:author="Guillermo" w:date="2017-07-10T16:21:00Z">
        <w:r>
          <w:rPr/>
          <w:delText>s</w:delText>
        </w:r>
      </w:del>
      <w:ins w:id="208" w:author="Guillermo" w:date="2017-07-10T16:21:00Z">
        <w:r>
          <w:rPr/>
          <w:t>(</w:t>
        </w:r>
      </w:ins>
      <w:r>
        <w:rPr/>
        <w:fldChar w:fldCharType="begin"/>
      </w:r>
      <w:r>
        <w:instrText> REF _Ref375926729 \h </w:instrText>
      </w:r>
      <w:r>
        <w:fldChar w:fldCharType="separate"/>
      </w:r>
      <w:r>
        <w:t>Figure 5</w:t>
      </w:r>
      <w:r>
        <w:fldChar w:fldCharType="end"/>
      </w:r>
      <w:ins w:id="209" w:author="Guillermo" w:date="2017-07-10T16:21:00Z">
        <w:r>
          <w:rPr/>
          <w:t xml:space="preserve"> s</w:t>
        </w:r>
      </w:ins>
      <w:r>
        <w:rPr/>
        <w:t xml:space="preserve">hows the time series of differences from the cruises of the R/V </w:t>
      </w:r>
      <w:r>
        <w:rPr>
          <w:i/>
        </w:rPr>
        <w:t>Knorr</w:t>
      </w:r>
      <w:r>
        <w:rPr/>
        <w:t xml:space="preserve"> in early 2013</w:t>
      </w:r>
      <w:del w:id="210" w:author="Guillermo" w:date="2017-07-10T16:21:00Z">
        <w:r>
          <w:rPr/>
          <w:delText xml:space="preserve"> (</w:delText>
        </w:r>
      </w:del>
      <w:r>
        <w:rPr/>
        <w:fldChar w:fldCharType="begin"/>
      </w:r>
      <w:r>
        <w:instrText> REF _Ref375926729 \h </w:instrText>
      </w:r>
      <w:r>
        <w:fldChar w:fldCharType="separate"/>
      </w:r>
      <w:r>
        <w:t>Figure 5</w:t>
      </w:r>
      <w:r>
        <w:fldChar w:fldCharType="end"/>
      </w:r>
      <w:r>
        <w:rPr/>
        <w:t>). The m</w:t>
      </w:r>
      <w:r>
        <w:rPr>
          <w:rFonts w:eastAsia="ＭＳ ゴシック" w:eastAsiaTheme="majorEastAsia"/>
        </w:rPr>
        <w:t>ean difference of 78 comparisons is 0.024K, with a standard deviation of 0.201K</w:t>
      </w:r>
      <w:ins w:id="211" w:author="Guillermo" w:date="2017-07-10T16:21:00Z">
        <w:r>
          <w:rPr>
            <w:rFonts w:eastAsia="ＭＳ ゴシック" w:eastAsiaTheme="majorEastAsia"/>
          </w:rPr>
          <w:t>.</w:t>
        </w:r>
      </w:ins>
      <w:del w:id="212" w:author="Guillermo" w:date="2017-07-10T16:21:00Z">
        <w:r>
          <w:rPr>
            <w:rFonts w:eastAsia="ＭＳ ゴシック" w:eastAsiaTheme="majorEastAsia"/>
          </w:rPr>
          <w:delText>, and</w:delText>
        </w:r>
      </w:del>
      <w:r>
        <w:rPr>
          <w:rFonts w:eastAsia="ＭＳ ゴシック" w:eastAsiaTheme="majorEastAsia"/>
        </w:rPr>
        <w:t xml:space="preserve"> </w:t>
      </w:r>
      <w:ins w:id="213" w:author="Guillermo" w:date="2017-07-10T16:21:00Z">
        <w:r>
          <w:rPr>
            <w:rFonts w:eastAsia="ＭＳ ゴシック" w:eastAsiaTheme="majorEastAsia"/>
          </w:rPr>
          <w:t>W</w:t>
        </w:r>
      </w:ins>
      <w:del w:id="214" w:author="Guillermo" w:date="2017-07-10T16:21:00Z">
        <w:r>
          <w:rPr>
            <w:rFonts w:eastAsia="ＭＳ ゴシック" w:eastAsiaTheme="majorEastAsia"/>
          </w:rPr>
          <w:delText>w</w:delText>
        </w:r>
      </w:del>
      <w:r>
        <w:rPr>
          <w:rFonts w:eastAsia="ＭＳ ゴシック" w:eastAsiaTheme="majorEastAsia"/>
        </w:rPr>
        <w:t xml:space="preserve">hile the total number of cloud-free comparisons is small compared to the ISAR comparisons, </w:t>
      </w:r>
      <w:del w:id="215" w:author="Guillermo" w:date="2017-07-10T16:22:00Z">
        <w:r>
          <w:rPr>
            <w:rFonts w:eastAsia="ＭＳ ゴシック" w:eastAsiaTheme="majorEastAsia"/>
          </w:rPr>
          <w:delText xml:space="preserve">and </w:delText>
        </w:r>
      </w:del>
      <w:ins w:id="216" w:author="Guillermo" w:date="2017-07-10T16:23:00Z">
        <w:r>
          <w:rPr>
            <w:rFonts w:eastAsia="ＭＳ ゴシック" w:eastAsiaTheme="majorEastAsia"/>
          </w:rPr>
          <w:t xml:space="preserve">much smaller than </w:t>
        </w:r>
      </w:ins>
      <w:del w:id="217" w:author="Guillermo" w:date="2017-07-10T16:23:00Z">
        <w:r>
          <w:rPr>
            <w:rFonts w:eastAsia="ＭＳ ゴシック" w:eastAsiaTheme="majorEastAsia"/>
          </w:rPr>
          <w:delText xml:space="preserve">especially with </w:delText>
        </w:r>
      </w:del>
      <w:r>
        <w:rPr>
          <w:rFonts w:eastAsia="ＭＳ ゴシック" w:eastAsiaTheme="majorEastAsia"/>
        </w:rPr>
        <w:t xml:space="preserve">the buoy comparisons, the range of atmospheric conditions and SSTs is large. </w:t>
      </w:r>
    </w:p>
    <w:p>
      <w:pPr>
        <w:pStyle w:val="Caption1"/>
        <w:rPr>
          <w:rFonts w:eastAsia="ＭＳ ゴシック" w:eastAsiaTheme="majorEastAsia"/>
        </w:rPr>
      </w:pPr>
      <w:r>
        <w:rPr/>
        <w:drawing>
          <wp:inline distT="0" distB="0" distL="0" distR="0">
            <wp:extent cx="5943600" cy="1945005"/>
            <wp:effectExtent l="0" t="0" r="0" b="0"/>
            <wp:docPr id="45"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1" descr=""/>
                    <pic:cNvPicPr>
                      <a:picLocks noChangeAspect="1" noChangeArrowheads="1"/>
                    </pic:cNvPicPr>
                  </pic:nvPicPr>
                  <pic:blipFill>
                    <a:blip r:embed="rId27"/>
                    <a:stretch>
                      <a:fillRect/>
                    </a:stretch>
                  </pic:blipFill>
                  <pic:spPr bwMode="auto">
                    <a:xfrm>
                      <a:off x="0" y="0"/>
                      <a:ext cx="5943600" cy="1945005"/>
                    </a:xfrm>
                    <a:prstGeom prst="rect">
                      <a:avLst/>
                    </a:prstGeom>
                  </pic:spPr>
                </pic:pic>
              </a:graphicData>
            </a:graphic>
          </wp:inline>
        </w:drawing>
      </w:r>
    </w:p>
    <w:p>
      <w:pPr>
        <w:pStyle w:val="Caption1"/>
        <w:rPr/>
      </w:pPr>
      <w:r>
        <w:rPr/>
        <w:t xml:space="preserve">Figure </w:t>
      </w:r>
      <w:r>
        <w:rPr/>
        <w:fldChar w:fldCharType="begin"/>
      </w:r>
      <w:r>
        <w:instrText> SEQ Figure \* ARABIC </w:instrText>
      </w:r>
      <w:r>
        <w:fldChar w:fldCharType="separate"/>
      </w:r>
      <w:r>
        <w:t>19</w:t>
      </w:r>
      <w:r>
        <w:fldChar w:fldCharType="end"/>
      </w:r>
      <w:r>
        <w:rPr/>
        <w:t>. Time series of VIIRS nighttime 3-band SST</w:t>
      </w:r>
      <w:r>
        <w:rPr>
          <w:vertAlign w:val="subscript"/>
        </w:rPr>
        <w:t>skin</w:t>
      </w:r>
      <w:r>
        <w:rPr/>
        <w:t xml:space="preserve"> retrievals referenced to skin SST</w:t>
      </w:r>
      <w:r>
        <w:rPr>
          <w:vertAlign w:val="subscript"/>
        </w:rPr>
        <w:t>skin</w:t>
      </w:r>
      <w:r>
        <w:rPr/>
        <w:t xml:space="preserve"> measured by the M-AERIs on the cruise of the R/V</w:t>
      </w:r>
      <w:r>
        <w:rPr>
          <w:i/>
        </w:rPr>
        <w:t xml:space="preserve"> Knorr</w:t>
      </w:r>
      <w:r>
        <w:rPr/>
        <w:t>.</w:t>
      </w:r>
    </w:p>
    <w:p>
      <w:pPr>
        <w:pStyle w:val="Normal"/>
        <w:keepNext/>
        <w:spacing w:lineRule="auto" w:line="480"/>
        <w:rPr/>
      </w:pPr>
      <w:r>
        <w:rPr/>
      </w:r>
    </w:p>
    <w:p>
      <w:pPr>
        <w:pStyle w:val="Caption1"/>
        <w:spacing w:before="0" w:after="0"/>
        <w:rPr/>
      </w:pPr>
      <w:r>
        <w:rPr/>
      </w:r>
    </w:p>
    <w:p>
      <w:pPr>
        <w:pStyle w:val="Heading2"/>
        <w:numPr>
          <w:ilvl w:val="1"/>
          <w:numId w:val="3"/>
        </w:numPr>
        <w:rPr/>
      </w:pPr>
      <w:r>
        <w:rPr/>
        <w:t>Continuity with MODIS and AVHRR SSTs</w:t>
      </w:r>
    </w:p>
    <w:p>
      <w:pPr>
        <w:pStyle w:val="Normal"/>
        <w:spacing w:lineRule="auto" w:line="480"/>
        <w:rPr/>
      </w:pPr>
      <w:r>
        <w:drawing>
          <wp:anchor behindDoc="0" distT="0" distB="0" distL="114300" distR="114300" simplePos="0" locked="0" layoutInCell="1" allowOverlap="1" relativeHeight="8">
            <wp:simplePos x="0" y="0"/>
            <wp:positionH relativeFrom="margin">
              <wp:posOffset>72390</wp:posOffset>
            </wp:positionH>
            <wp:positionV relativeFrom="paragraph">
              <wp:posOffset>3730625</wp:posOffset>
            </wp:positionV>
            <wp:extent cx="5944870" cy="3735070"/>
            <wp:effectExtent l="0" t="0" r="0" b="0"/>
            <wp:wrapSquare wrapText="bothSides"/>
            <wp:docPr id="46" name="Picture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 descr=""/>
                    <pic:cNvPicPr>
                      <a:picLocks noChangeAspect="1" noChangeArrowheads="1"/>
                    </pic:cNvPicPr>
                  </pic:nvPicPr>
                  <pic:blipFill>
                    <a:blip r:embed="rId28"/>
                    <a:srcRect l="0" t="9410" r="1761" b="0"/>
                    <a:stretch>
                      <a:fillRect/>
                    </a:stretch>
                  </pic:blipFill>
                  <pic:spPr bwMode="auto">
                    <a:xfrm>
                      <a:off x="0" y="0"/>
                      <a:ext cx="5944870" cy="3735070"/>
                    </a:xfrm>
                    <a:prstGeom prst="rect">
                      <a:avLst/>
                    </a:prstGeom>
                  </pic:spPr>
                </pic:pic>
              </a:graphicData>
            </a:graphic>
          </wp:anchor>
        </w:drawing>
      </w:r>
      <w:r>
        <w:rPr/>
        <w:t>A</w:t>
      </w:r>
      <w:r>
        <w:rPr/>
        <w:t xml:space="preserve"> main motivation of this study is to establish how well VIIRS SST</w:t>
      </w:r>
      <w:r>
        <w:rPr>
          <w:vertAlign w:val="subscript"/>
        </w:rPr>
        <w:t>skin</w:t>
      </w:r>
      <w:r>
        <w:rPr/>
        <w:t xml:space="preserve"> retr</w:t>
      </w:r>
      <w:del w:id="218" w:author="Guillermo" w:date="2017-07-10T16:23:00Z">
        <w:r>
          <w:rPr/>
          <w:delText>e</w:delText>
        </w:r>
      </w:del>
      <w:r>
        <w:rPr/>
        <w:t>i</w:t>
      </w:r>
      <w:ins w:id="219" w:author="Guillermo" w:date="2017-07-10T16:23:00Z">
        <w:r>
          <w:rPr/>
          <w:t>e</w:t>
        </w:r>
      </w:ins>
      <w:r>
        <w:rPr/>
        <w:t xml:space="preserve">vals can contribute to those from </w:t>
      </w:r>
      <w:ins w:id="220" w:author="Guillermo" w:date="2017-07-10T16:28:00Z">
        <w:r>
          <w:rPr/>
          <w:t xml:space="preserve">other? </w:t>
        </w:r>
      </w:ins>
      <w:r>
        <w:rPr/>
        <w:t>broad-swath imaging infrared satellite radiometers to generate a consistent mul</w:t>
      </w:r>
      <w:del w:id="221" w:author="Guillermo" w:date="2017-07-10T16:28:00Z">
        <w:r>
          <w:rPr/>
          <w:delText>i</w:delText>
        </w:r>
      </w:del>
      <w:r>
        <w:rPr/>
        <w:t>t</w:t>
      </w:r>
      <w:ins w:id="222" w:author="Guillermo" w:date="2017-07-10T16:28:00Z">
        <w:r>
          <w:rPr/>
          <w:t>i</w:t>
        </w:r>
      </w:ins>
      <w:r>
        <w:rPr/>
        <w:t xml:space="preserve">-decadal </w:t>
      </w:r>
      <w:del w:id="223" w:author="Guillermo" w:date="2017-07-10T16:28:00Z">
        <w:r>
          <w:rPr/>
          <w:delText xml:space="preserve">time </w:delText>
        </w:r>
      </w:del>
      <w:r>
        <w:rPr/>
        <w:t>series that can form the basis of an SST CDR. As dis</w:t>
      </w:r>
      <w:ins w:id="224" w:author="Guillermo" w:date="2017-07-10T16:28:00Z">
        <w:r>
          <w:rPr/>
          <w:t>c</w:t>
        </w:r>
      </w:ins>
      <w:r>
        <w:rPr/>
        <w:t>u</w:t>
      </w:r>
      <w:del w:id="225" w:author="Guillermo" w:date="2017-07-10T16:29:00Z">
        <w:r>
          <w:rPr/>
          <w:delText>c</w:delText>
        </w:r>
      </w:del>
      <w:r>
        <w:rPr/>
        <w:t>ssed above, the VIIRS SSTskin precessing algrthims are the same as those applied to the measurements of both MODISs on Terra and Aqua, and also to the AVHRR on the NOAA-19 polar-orbiting weather satellite.  The time series of the global</w:t>
      </w:r>
      <w:del w:id="226" w:author="Guillermo" w:date="2017-07-10T16:29:00Z">
        <w:r>
          <w:rPr/>
          <w:delText>,</w:delText>
        </w:r>
      </w:del>
      <w:r>
        <w:rPr/>
        <w:t xml:space="preserve"> monthly median</w:t>
      </w:r>
      <w:ins w:id="227" w:author="Guillermo" w:date="2017-07-10T16:29:00Z">
        <w:r>
          <w:rPr/>
          <w:t>s</w:t>
        </w:r>
      </w:ins>
      <w:r>
        <w:rPr/>
        <w:t xml:space="preserve"> and robust standard dev</w:t>
      </w:r>
      <w:del w:id="228" w:author="Guillermo" w:date="2017-07-10T16:29:00Z">
        <w:r>
          <w:rPr/>
          <w:delText>a</w:delText>
        </w:r>
      </w:del>
      <w:r>
        <w:rPr/>
        <w:t>i</w:t>
      </w:r>
      <w:ins w:id="229" w:author="Guillermo" w:date="2017-07-10T16:29:00Z">
        <w:r>
          <w:rPr/>
          <w:t>a</w:t>
        </w:r>
      </w:ins>
      <w:r>
        <w:rPr/>
        <w:t xml:space="preserve">tions of </w:t>
      </w:r>
      <w:del w:id="230" w:author="Guillermo" w:date="2017-07-10T16:29:00Z">
        <w:r>
          <w:rPr/>
          <w:delText xml:space="preserve">the </w:delText>
        </w:r>
      </w:del>
      <w:r>
        <w:rPr/>
        <w:t>differences between the satellite SSTskin retr</w:t>
      </w:r>
      <w:del w:id="231" w:author="Guillermo" w:date="2017-07-10T16:29:00Z">
        <w:r>
          <w:rPr/>
          <w:delText>e</w:delText>
        </w:r>
      </w:del>
      <w:r>
        <w:rPr/>
        <w:t>i</w:t>
      </w:r>
      <w:ins w:id="232" w:author="Guillermo" w:date="2017-07-10T16:29:00Z">
        <w:r>
          <w:rPr/>
          <w:t>e</w:t>
        </w:r>
      </w:ins>
      <w:r>
        <w:rPr/>
        <w:t>vals and the subsurface temperature measurements show good agreement for the period starting Jnauary 2012 (</w:t>
      </w:r>
      <w:r>
        <w:rPr/>
        <w:fldChar w:fldCharType="begin"/>
      </w:r>
      <w:r>
        <w:instrText> REF _Ref484858371 \h </w:instrText>
      </w:r>
      <w:r>
        <w:fldChar w:fldCharType="separate"/>
      </w:r>
      <w:r>
        <w:t>Figure 21</w:t>
      </w:r>
      <w:r>
        <w:fldChar w:fldCharType="end"/>
      </w:r>
      <w:r>
        <w:rPr/>
        <w:t xml:space="preserve">). The temperature differences </w:t>
      </w:r>
      <w:del w:id="233" w:author="Guillermo" w:date="2017-07-10T16:30:00Z">
        <w:r>
          <w:rPr/>
          <w:delText xml:space="preserve">are </w:delText>
        </w:r>
      </w:del>
      <w:r>
        <w:rPr/>
        <w:t xml:space="preserve">cluster around </w:t>
      </w:r>
      <w:commentRangeStart w:id="42"/>
      <w:r>
        <w:rPr/>
        <w:t>a value of -0.17K</w:t>
      </w:r>
      <w:r>
        <w:rPr/>
      </w:r>
      <w:commentRangeEnd w:id="42"/>
      <w:r>
        <w:commentReference w:id="42"/>
      </w:r>
      <w:r>
        <w:rPr/>
        <w:t xml:space="preserve"> which is the mean skin effect. The </w:t>
      </w:r>
      <w:commentRangeStart w:id="43"/>
      <w:r>
        <w:rPr/>
        <w:t>interquartile range of the differences between the satellite SSTskin is 0.036K and the robust standard devations</w:t>
      </w:r>
      <w:r>
        <w:rPr/>
      </w:r>
      <w:commentRangeEnd w:id="43"/>
      <w:r>
        <w:commentReference w:id="43"/>
      </w:r>
      <w:r>
        <w:rPr/>
        <w:t xml:space="preserve"> are in the range of 0.2 – 0.4K.</w:t>
      </w:r>
    </w:p>
    <w:p>
      <w:pPr>
        <w:pStyle w:val="Caption1"/>
        <w:spacing w:before="0" w:after="0"/>
        <w:rPr/>
      </w:pPr>
      <w:r>
        <mc:AlternateContent>
          <mc:Choice Requires="wps">
            <w:drawing>
              <wp:anchor behindDoc="0" distT="0" distB="0" distL="114300" distR="114300" simplePos="0" locked="0" layoutInCell="1" allowOverlap="1" relativeHeight="15" wp14:anchorId="21F9BA9A">
                <wp:simplePos x="0" y="0"/>
                <wp:positionH relativeFrom="margin">
                  <wp:align>right</wp:align>
                </wp:positionH>
                <wp:positionV relativeFrom="paragraph">
                  <wp:posOffset>5137785</wp:posOffset>
                </wp:positionV>
                <wp:extent cx="5805805" cy="481330"/>
                <wp:effectExtent l="0" t="0" r="5080" b="635"/>
                <wp:wrapTopAndBottom/>
                <wp:docPr id="47" name="Text Box 50"/>
                <a:graphic xmlns:a="http://schemas.openxmlformats.org/drawingml/2006/main">
                  <a:graphicData uri="http://schemas.microsoft.com/office/word/2010/wordprocessingShape">
                    <wps:wsp>
                      <wps:cNvSpPr/>
                      <wps:spPr>
                        <a:xfrm>
                          <a:off x="0" y="0"/>
                          <a:ext cx="5805000" cy="480600"/>
                        </a:xfrm>
                        <a:prstGeom prst="rect">
                          <a:avLst/>
                        </a:prstGeom>
                        <a:solidFill>
                          <a:srgbClr val="ffffff"/>
                        </a:solidFill>
                        <a:ln>
                          <a:noFill/>
                        </a:ln>
                      </wps:spPr>
                      <wps:style>
                        <a:lnRef idx="0"/>
                        <a:fillRef idx="0"/>
                        <a:effectRef idx="0"/>
                        <a:fontRef idx="minor"/>
                      </wps:style>
                      <wps:txbx>
                        <w:txbxContent>
                          <w:p>
                            <w:pPr>
                              <w:pStyle w:val="Caption1"/>
                              <w:spacing w:before="0" w:after="200"/>
                              <w:rPr>
                                <w:color w:val="auto"/>
                              </w:rPr>
                            </w:pPr>
                            <w:bookmarkStart w:id="150" w:name="_Ref487300601"/>
                            <w:r>
                              <w:rPr>
                                <w:color w:val="auto"/>
                              </w:rPr>
                              <w:t xml:space="preserve">Figure </w:t>
                            </w:r>
                            <w:r>
                              <w:rPr>
                                <w:color w:val="auto"/>
                              </w:rPr>
                              <w:fldChar w:fldCharType="begin"/>
                            </w:r>
                            <w:r>
                              <w:instrText> SEQ Figure \* ARABIC </w:instrText>
                            </w:r>
                            <w:r>
                              <w:fldChar w:fldCharType="separate"/>
                            </w:r>
                            <w:r>
                              <w:t>20</w:t>
                            </w:r>
                            <w:r>
                              <w:fldChar w:fldCharType="end"/>
                            </w:r>
                            <w:bookmarkEnd w:id="150"/>
                            <w:r>
                              <w:rPr>
                                <w:color w:val="auto"/>
                              </w:rPr>
                              <w:t>. Time series of the median differences between night-time SSTskin and sub-surface buoy temperatures for latitude bands. MODIS, VIIRS, and Pathfinder AVHRR continuity products are shown.</w:t>
                            </w:r>
                          </w:p>
                        </w:txbxContent>
                      </wps:txbx>
                      <wps:bodyPr lIns="0" rIns="0" tIns="0" bIns="0">
                        <a:prstTxWarp prst="textNoShape"/>
                        <a:spAutoFit/>
                      </wps:bodyPr>
                    </wps:wsp>
                  </a:graphicData>
                </a:graphic>
              </wp:anchor>
            </w:drawing>
          </mc:Choice>
          <mc:Fallback>
            <w:pict>
              <v:rect id="shape_0" ID="Text Box 50" fillcolor="white" stroked="f" style="position:absolute;margin-left:1.45pt;margin-top:404.55pt;width:457.05pt;height:37.8pt;mso-position-horizontal:right;mso-position-horizontal-relative:margin" wp14:anchorId="21F9BA9A">
                <w10:wrap type="square"/>
                <v:fill o:detectmouseclick="t" type="solid" color2="black"/>
                <v:stroke color="#3465a4" joinstyle="round" endcap="flat"/>
                <v:textbox>
                  <w:txbxContent>
                    <w:p>
                      <w:pPr>
                        <w:pStyle w:val="Caption1"/>
                        <w:spacing w:before="0" w:after="200"/>
                        <w:rPr>
                          <w:color w:val="auto"/>
                        </w:rPr>
                      </w:pPr>
                      <w:bookmarkStart w:id="151" w:name="_Ref487300601"/>
                      <w:r>
                        <w:rPr>
                          <w:color w:val="auto"/>
                        </w:rPr>
                        <w:t xml:space="preserve">Figure </w:t>
                      </w:r>
                      <w:r>
                        <w:rPr>
                          <w:color w:val="auto"/>
                        </w:rPr>
                        <w:fldChar w:fldCharType="begin"/>
                      </w:r>
                      <w:r>
                        <w:instrText> SEQ Figure \* ARABIC </w:instrText>
                      </w:r>
                      <w:r>
                        <w:fldChar w:fldCharType="separate"/>
                      </w:r>
                      <w:r>
                        <w:t>20</w:t>
                      </w:r>
                      <w:r>
                        <w:fldChar w:fldCharType="end"/>
                      </w:r>
                      <w:bookmarkEnd w:id="151"/>
                      <w:r>
                        <w:rPr>
                          <w:color w:val="auto"/>
                        </w:rPr>
                        <w:t>. Time series of the median differences between night-time SSTskin and sub-surface buoy temperatures for latitude bands. MODIS, VIIRS, and Pathfinder AVHRR continuity products are shown.</w:t>
                      </w:r>
                    </w:p>
                  </w:txbxContent>
                </v:textbox>
              </v:rect>
            </w:pict>
          </mc:Fallback>
        </mc:AlternateContent>
        <w:drawing>
          <wp:anchor behindDoc="0" distT="0" distB="0" distL="114300" distR="120650" simplePos="0" locked="0" layoutInCell="1" allowOverlap="1" relativeHeight="3">
            <wp:simplePos x="0" y="0"/>
            <wp:positionH relativeFrom="margin">
              <wp:posOffset>0</wp:posOffset>
            </wp:positionH>
            <wp:positionV relativeFrom="paragraph">
              <wp:posOffset>1137285</wp:posOffset>
            </wp:positionV>
            <wp:extent cx="6032500" cy="3943985"/>
            <wp:effectExtent l="0" t="0" r="0" b="0"/>
            <wp:wrapTopAndBottom/>
            <wp:docPr id="49" name="Picture 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20" descr=""/>
                    <pic:cNvPicPr>
                      <a:picLocks noChangeAspect="1" noChangeArrowheads="1"/>
                    </pic:cNvPicPr>
                  </pic:nvPicPr>
                  <pic:blipFill>
                    <a:blip r:embed="rId29"/>
                    <a:srcRect l="11668" t="8943" r="15896" b="6833"/>
                    <a:stretch>
                      <a:fillRect/>
                    </a:stretch>
                  </pic:blipFill>
                  <pic:spPr bwMode="auto">
                    <a:xfrm>
                      <a:off x="0" y="0"/>
                      <a:ext cx="6032500" cy="3943985"/>
                    </a:xfrm>
                    <a:prstGeom prst="rect">
                      <a:avLst/>
                    </a:prstGeom>
                  </pic:spPr>
                </pic:pic>
              </a:graphicData>
            </a:graphic>
          </wp:anchor>
        </w:drawing>
      </w:r>
      <w:r>
        <w:rPr/>
      </w:r>
      <w:bookmarkStart w:id="152" w:name="_Ref484858371"/>
      <w:r>
        <w:rPr/>
        <w:t xml:space="preserve">Figure </w:t>
        <w:commentReference w:id="44"/>
      </w:r>
      <w:r>
        <w:rPr/>
        <w:fldChar w:fldCharType="begin"/>
      </w:r>
      <w:r>
        <w:instrText> SEQ Figure \* ARABIC </w:instrText>
      </w:r>
      <w:r>
        <w:fldChar w:fldCharType="separate"/>
      </w:r>
      <w:r>
        <w:t>21</w:t>
      </w:r>
      <w:r>
        <w:fldChar w:fldCharType="end"/>
      </w:r>
      <w:bookmarkEnd w:id="152"/>
      <w:r>
        <w:rPr/>
        <w:t>. Multi-sensor global monthly median and robust standard deviations of the differences between S-NPP VIIRS R2016.0 SST</w:t>
      </w:r>
      <w:r>
        <w:rPr>
          <w:vertAlign w:val="subscript"/>
        </w:rPr>
        <w:t>skin</w:t>
      </w:r>
      <w:r>
        <w:rPr/>
        <w:t xml:space="preserve"> and subsurface temperatures measured from buoys. The differences between NASA MODIS R2014.0.1 Terra and Aqua, and NOAA AVHRR Pathfinder V5.3 on NOAA-19 SST</w:t>
      </w:r>
      <w:r>
        <w:rPr>
          <w:vertAlign w:val="subscript"/>
        </w:rPr>
        <w:t xml:space="preserve">skin </w:t>
      </w:r>
      <w:r>
        <w:rPr/>
        <w:t>products relative to buoy temperatures are also shown. Dots represent the monthly median differences and the whiskers represent the robust standard deviations.</w:t>
      </w:r>
    </w:p>
    <w:p>
      <w:pPr>
        <w:pStyle w:val="Normal"/>
        <w:rPr/>
      </w:pPr>
      <w:r>
        <w:rPr/>
      </w:r>
    </w:p>
    <w:p>
      <w:pPr>
        <w:pStyle w:val="Normal"/>
        <w:spacing w:lineRule="auto" w:line="480"/>
        <w:rPr/>
      </w:pPr>
      <w:r>
        <w:rPr/>
        <w:t>The latitudinal variation in the differences between the satellite SSTskin and the subsurface temperatures also show good agreement as median (</w:t>
      </w:r>
      <w:r>
        <w:rPr/>
        <w:fldChar w:fldCharType="begin"/>
      </w:r>
      <w:r>
        <w:instrText> REF _Ref487300601 \h </w:instrText>
      </w:r>
      <w:r>
        <w:fldChar w:fldCharType="separate"/>
      </w:r>
      <w:r>
        <w:t>Figure 20</w:t>
      </w:r>
      <w:r>
        <w:fldChar w:fldCharType="end"/>
      </w:r>
      <w:r>
        <w:rPr/>
        <w:t>) and robust standard deviation (</w:t>
      </w:r>
      <w:r>
        <w:rPr/>
        <w:fldChar w:fldCharType="begin"/>
      </w:r>
      <w:r>
        <w:instrText> REF _Ref487300634 \h </w:instrText>
      </w:r>
      <w:r>
        <w:fldChar w:fldCharType="separate"/>
      </w:r>
      <w:r>
        <w:t>Figure 22</w:t>
      </w:r>
      <w:r>
        <w:fldChar w:fldCharType="end"/>
      </w:r>
      <w:r>
        <w:rPr/>
        <w:t>). At high southern latitudes, the AVHRR SST</w:t>
      </w:r>
      <w:r>
        <w:rPr>
          <w:vertAlign w:val="subscript"/>
        </w:rPr>
        <w:t>skin</w:t>
      </w:r>
      <w:r>
        <w:rPr/>
        <w:t xml:space="preserve"> median differences are closer to 0K than those of MODIS and VIIRS, and in mid-latitudes generally show a higher robust standard deviation. </w:t>
      </w:r>
    </w:p>
    <w:p>
      <w:pPr>
        <w:pStyle w:val="Normal"/>
        <w:spacing w:lineRule="auto" w:line="480"/>
        <w:rPr/>
      </w:pPr>
      <w:r>
        <w:rPr/>
      </w:r>
    </w:p>
    <w:p>
      <w:pPr>
        <w:pStyle w:val="Normal"/>
        <w:keepNext/>
        <w:rPr/>
      </w:pPr>
      <w:r>
        <w:rPr/>
        <w:t xml:space="preserve"> </w:t>
      </w:r>
      <w:r>
        <w:rPr/>
        <w:drawing>
          <wp:inline distT="0" distB="5080" distL="0" distR="8255">
            <wp:extent cx="5859780" cy="4072255"/>
            <wp:effectExtent l="0" t="0" r="0" b="0"/>
            <wp:docPr id="50"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 descr=""/>
                    <pic:cNvPicPr>
                      <a:picLocks noChangeAspect="1" noChangeArrowheads="1"/>
                    </pic:cNvPicPr>
                  </pic:nvPicPr>
                  <pic:blipFill>
                    <a:blip r:embed="rId30"/>
                    <a:srcRect l="0" t="8245" r="2670" b="0"/>
                    <a:stretch>
                      <a:fillRect/>
                    </a:stretch>
                  </pic:blipFill>
                  <pic:spPr bwMode="auto">
                    <a:xfrm>
                      <a:off x="0" y="0"/>
                      <a:ext cx="5859780" cy="4072255"/>
                    </a:xfrm>
                    <a:prstGeom prst="rect">
                      <a:avLst/>
                    </a:prstGeom>
                  </pic:spPr>
                </pic:pic>
              </a:graphicData>
            </a:graphic>
          </wp:inline>
        </w:drawing>
      </w:r>
    </w:p>
    <w:p>
      <w:pPr>
        <w:pStyle w:val="Caption1"/>
        <w:rPr/>
      </w:pPr>
      <w:bookmarkStart w:id="153" w:name="_Ref487300634"/>
      <w:r>
        <w:rPr/>
        <w:t xml:space="preserve">Figure </w:t>
      </w:r>
      <w:r>
        <w:rPr/>
        <w:fldChar w:fldCharType="begin"/>
      </w:r>
      <w:r>
        <w:instrText> SEQ Figure \* ARABIC </w:instrText>
      </w:r>
      <w:r>
        <w:fldChar w:fldCharType="separate"/>
      </w:r>
      <w:r>
        <w:t>22</w:t>
      </w:r>
      <w:r>
        <w:fldChar w:fldCharType="end"/>
      </w:r>
      <w:bookmarkEnd w:id="153"/>
      <w:r>
        <w:rPr/>
        <w:t>. Time series of the robust standard deviation between night-time SST</w:t>
      </w:r>
      <w:r>
        <w:rPr>
          <w:vertAlign w:val="subscript"/>
        </w:rPr>
        <w:t>skin</w:t>
      </w:r>
      <w:bookmarkStart w:id="154" w:name="_Ref484858189"/>
      <w:bookmarkEnd w:id="154"/>
      <w:r>
        <w:rPr/>
        <w:t xml:space="preserve"> and sub-surface buoy temperatures for latitude bands. MODIS, VIIRS, and Pathfinder AVHRR continuity products are shown.</w:t>
      </w:r>
    </w:p>
    <w:p>
      <w:pPr>
        <w:pStyle w:val="Normal"/>
        <w:rPr/>
      </w:pPr>
      <w:r>
        <w:rPr/>
      </w:r>
    </w:p>
    <w:p>
      <w:pPr>
        <w:pStyle w:val="Caption1"/>
        <w:keepNext/>
        <w:rPr/>
      </w:pPr>
      <w:bookmarkStart w:id="155" w:name="_Ref484858428"/>
      <w:r>
        <w:rPr/>
        <w:t xml:space="preserve">Table </w:t>
      </w:r>
      <w:r>
        <w:rPr/>
        <w:fldChar w:fldCharType="begin"/>
      </w:r>
      <w:r>
        <w:instrText> SEQ Table \* ARABIC </w:instrText>
      </w:r>
      <w:r>
        <w:fldChar w:fldCharType="separate"/>
      </w:r>
      <w:r>
        <w:t>8</w:t>
      </w:r>
      <w:r>
        <w:fldChar w:fldCharType="end"/>
      </w:r>
      <w:bookmarkEnd w:id="155"/>
      <w:r>
        <w:rPr/>
        <w:t>. Global accuracy statistics for MODIS and VIIRS SST continuity products relative to both sub-surface buoy temperatures and skin SST measured by MAERI radiometers.</w:t>
      </w:r>
    </w:p>
    <w:tbl>
      <w:tblPr>
        <w:tblStyle w:val="GridTable1Light"/>
        <w:tblW w:w="8995" w:type="dxa"/>
        <w:jc w:val="left"/>
        <w:tblInd w:w="0" w:type="dxa"/>
        <w:tblCellMar>
          <w:top w:w="0" w:type="dxa"/>
          <w:left w:w="108" w:type="dxa"/>
          <w:bottom w:w="0" w:type="dxa"/>
          <w:right w:w="108" w:type="dxa"/>
        </w:tblCellMar>
        <w:tblLook w:val="0420" w:noVBand="1" w:noHBand="0" w:lastColumn="0" w:firstColumn="0" w:lastRow="0" w:firstRow="1"/>
      </w:tblPr>
      <w:tblGrid>
        <w:gridCol w:w="1524"/>
        <w:gridCol w:w="1080"/>
        <w:gridCol w:w="1171"/>
        <w:gridCol w:w="1260"/>
        <w:gridCol w:w="1350"/>
        <w:gridCol w:w="1440"/>
        <w:gridCol w:w="1169"/>
      </w:tblGrid>
      <w:tr>
        <w:trPr>
          <w:trHeight w:val="313" w:hRule="atLeast"/>
          <w:cnfStyle w:val="100000000000" w:firstRow="1" w:lastRow="0" w:firstColumn="0" w:lastColumn="0" w:oddVBand="0" w:evenVBand="0" w:oddHBand="0" w:evenHBand="0" w:firstRowFirstColumn="0" w:firstRowLastColumn="0" w:lastRowFirstColumn="0" w:lastRowLastColumn="0"/>
        </w:trPr>
        <w:tc>
          <w:tcPr>
            <w:tcW w:w="1524" w:type="dxa"/>
            <w:tcBorders>
              <w:bottom w:val="single" w:sz="12" w:space="0" w:color="666666"/>
              <w:insideH w:val="single" w:sz="12" w:space="0" w:color="666666"/>
            </w:tcBorders>
            <w:shd w:fill="auto" w:val="clear"/>
            <w:tcMar>
              <w:left w:w="108" w:type="dxa"/>
            </w:tcMar>
          </w:tcPr>
          <w:p>
            <w:pPr>
              <w:pStyle w:val="Normal"/>
              <w:spacing w:lineRule="auto" w:line="360" w:before="0" w:after="0"/>
              <w:ind w:hanging="29"/>
              <w:jc w:val="center"/>
              <w:rPr>
                <w:b/>
                <w:b/>
                <w:bCs/>
              </w:rPr>
            </w:pPr>
            <w:r>
              <w:rPr>
                <w:b/>
                <w:bCs/>
              </w:rPr>
              <w:t>Sensor</w:t>
            </w:r>
          </w:p>
        </w:tc>
        <w:tc>
          <w:tcPr>
            <w:tcW w:w="1080" w:type="dxa"/>
            <w:tcBorders>
              <w:bottom w:val="single" w:sz="12" w:space="0" w:color="666666"/>
              <w:insideH w:val="single" w:sz="12" w:space="0" w:color="666666"/>
            </w:tcBorders>
            <w:shd w:fill="auto" w:val="clear"/>
            <w:tcMar>
              <w:left w:w="108" w:type="dxa"/>
            </w:tcMar>
          </w:tcPr>
          <w:p>
            <w:pPr>
              <w:pStyle w:val="Normal"/>
              <w:spacing w:lineRule="auto" w:line="360" w:before="0" w:after="0"/>
              <w:ind w:hanging="29"/>
              <w:jc w:val="center"/>
              <w:rPr>
                <w:b/>
                <w:b/>
                <w:bCs/>
              </w:rPr>
            </w:pPr>
            <w:r>
              <w:rPr>
                <w:b/>
                <w:bCs/>
              </w:rPr>
              <w:t>Quality Level</w:t>
            </w:r>
          </w:p>
        </w:tc>
        <w:tc>
          <w:tcPr>
            <w:tcW w:w="1171" w:type="dxa"/>
            <w:tcBorders>
              <w:bottom w:val="single" w:sz="12" w:space="0" w:color="666666"/>
              <w:insideH w:val="single" w:sz="12" w:space="0" w:color="666666"/>
            </w:tcBorders>
            <w:shd w:fill="auto" w:val="clear"/>
            <w:tcMar>
              <w:left w:w="108" w:type="dxa"/>
            </w:tcMar>
          </w:tcPr>
          <w:p>
            <w:pPr>
              <w:pStyle w:val="Normal"/>
              <w:spacing w:lineRule="auto" w:line="360" w:before="0" w:after="0"/>
              <w:ind w:hanging="29"/>
              <w:jc w:val="center"/>
              <w:rPr>
                <w:b/>
                <w:b/>
                <w:bCs/>
              </w:rPr>
            </w:pPr>
            <w:r>
              <w:rPr>
                <w:b/>
                <w:bCs/>
              </w:rPr>
              <w:t>Mean</w:t>
            </w:r>
          </w:p>
        </w:tc>
        <w:tc>
          <w:tcPr>
            <w:tcW w:w="1260" w:type="dxa"/>
            <w:tcBorders>
              <w:bottom w:val="single" w:sz="12" w:space="0" w:color="666666"/>
              <w:insideH w:val="single" w:sz="12" w:space="0" w:color="666666"/>
            </w:tcBorders>
            <w:shd w:fill="auto" w:val="clear"/>
            <w:tcMar>
              <w:left w:w="108" w:type="dxa"/>
            </w:tcMar>
          </w:tcPr>
          <w:p>
            <w:pPr>
              <w:pStyle w:val="Normal"/>
              <w:spacing w:lineRule="auto" w:line="360" w:before="0" w:after="0"/>
              <w:ind w:hanging="29"/>
              <w:jc w:val="center"/>
              <w:rPr>
                <w:b/>
                <w:b/>
                <w:bCs/>
              </w:rPr>
            </w:pPr>
            <w:r>
              <w:rPr>
                <w:b/>
                <w:bCs/>
              </w:rPr>
              <w:t>Median</w:t>
            </w:r>
          </w:p>
        </w:tc>
        <w:tc>
          <w:tcPr>
            <w:tcW w:w="1350" w:type="dxa"/>
            <w:tcBorders>
              <w:bottom w:val="single" w:sz="12" w:space="0" w:color="666666"/>
              <w:insideH w:val="single" w:sz="12" w:space="0" w:color="666666"/>
            </w:tcBorders>
            <w:shd w:fill="auto" w:val="clear"/>
            <w:tcMar>
              <w:left w:w="108" w:type="dxa"/>
            </w:tcMar>
          </w:tcPr>
          <w:p>
            <w:pPr>
              <w:pStyle w:val="Normal"/>
              <w:spacing w:lineRule="auto" w:line="360" w:before="0" w:after="0"/>
              <w:ind w:hanging="29"/>
              <w:jc w:val="center"/>
              <w:rPr>
                <w:b/>
                <w:b/>
                <w:bCs/>
              </w:rPr>
            </w:pPr>
            <w:r>
              <w:rPr>
                <w:b/>
                <w:bCs/>
              </w:rPr>
              <w:t>Standard Deviation</w:t>
            </w:r>
          </w:p>
        </w:tc>
        <w:tc>
          <w:tcPr>
            <w:tcW w:w="1440" w:type="dxa"/>
            <w:tcBorders>
              <w:bottom w:val="single" w:sz="12" w:space="0" w:color="666666"/>
              <w:insideH w:val="single" w:sz="12" w:space="0" w:color="666666"/>
            </w:tcBorders>
            <w:shd w:fill="auto" w:val="clear"/>
            <w:tcMar>
              <w:left w:w="108" w:type="dxa"/>
            </w:tcMar>
          </w:tcPr>
          <w:p>
            <w:pPr>
              <w:pStyle w:val="Normal"/>
              <w:spacing w:lineRule="auto" w:line="360" w:before="0" w:after="0"/>
              <w:ind w:hanging="29"/>
              <w:jc w:val="center"/>
              <w:rPr>
                <w:b/>
                <w:b/>
                <w:bCs/>
              </w:rPr>
            </w:pPr>
            <w:r>
              <w:rPr>
                <w:b/>
                <w:bCs/>
              </w:rPr>
              <w:t>Robust Standard Deviation</w:t>
            </w:r>
          </w:p>
        </w:tc>
        <w:tc>
          <w:tcPr>
            <w:tcW w:w="1169" w:type="dxa"/>
            <w:tcBorders>
              <w:bottom w:val="single" w:sz="12" w:space="0" w:color="666666"/>
              <w:insideH w:val="single" w:sz="12" w:space="0" w:color="666666"/>
            </w:tcBorders>
            <w:shd w:fill="auto" w:val="clear"/>
            <w:tcMar>
              <w:left w:w="108" w:type="dxa"/>
            </w:tcMar>
          </w:tcPr>
          <w:p>
            <w:pPr>
              <w:pStyle w:val="Normal"/>
              <w:spacing w:lineRule="auto" w:line="360" w:before="0" w:after="0"/>
              <w:ind w:hanging="29"/>
              <w:jc w:val="center"/>
              <w:rPr>
                <w:b/>
                <w:b/>
                <w:bCs/>
              </w:rPr>
            </w:pPr>
            <w:r>
              <w:rPr>
                <w:b/>
                <w:bCs/>
              </w:rPr>
              <w:t>Count</w:t>
            </w:r>
          </w:p>
        </w:tc>
      </w:tr>
      <w:tr>
        <w:trPr>
          <w:trHeight w:val="343" w:hRule="atLeast"/>
        </w:trPr>
        <w:tc>
          <w:tcPr>
            <w:tcW w:w="8994" w:type="dxa"/>
            <w:gridSpan w:val="7"/>
            <w:tcBorders/>
            <w:shd w:fill="auto" w:val="clear"/>
            <w:tcMar>
              <w:left w:w="108" w:type="dxa"/>
            </w:tcMar>
          </w:tcPr>
          <w:p>
            <w:pPr>
              <w:pStyle w:val="Normal"/>
              <w:spacing w:lineRule="auto" w:line="360" w:before="0" w:after="0"/>
              <w:ind w:hanging="29"/>
              <w:rPr/>
            </w:pPr>
            <w:r>
              <w:rPr/>
              <w:t xml:space="preserve"> </w:t>
            </w:r>
            <w:r>
              <w:rPr/>
              <w:t>Sensor SST</w:t>
            </w:r>
            <w:r>
              <w:rPr>
                <w:vertAlign w:val="subscript"/>
              </w:rPr>
              <w:t>skin</w:t>
            </w:r>
            <w:r>
              <w:rPr/>
              <w:t xml:space="preserve"> – sub-surface buoy temperatures</w:t>
            </w:r>
          </w:p>
        </w:tc>
      </w:tr>
      <w:tr>
        <w:trPr>
          <w:trHeight w:val="20" w:hRule="atLeast"/>
        </w:trPr>
        <w:tc>
          <w:tcPr>
            <w:tcW w:w="1524" w:type="dxa"/>
            <w:tcBorders/>
            <w:shd w:fill="auto" w:val="clear"/>
            <w:tcMar>
              <w:left w:w="108" w:type="dxa"/>
            </w:tcMar>
          </w:tcPr>
          <w:p>
            <w:pPr>
              <w:pStyle w:val="Normal"/>
              <w:spacing w:lineRule="auto" w:line="360" w:before="0" w:after="0"/>
              <w:ind w:hanging="29"/>
              <w:rPr/>
            </w:pPr>
            <w:r>
              <w:rPr/>
              <w:t>TERRA SST</w:t>
            </w:r>
          </w:p>
        </w:tc>
        <w:tc>
          <w:tcPr>
            <w:tcW w:w="1080" w:type="dxa"/>
            <w:tcBorders/>
            <w:shd w:fill="auto" w:val="clear"/>
            <w:tcMar>
              <w:left w:w="108" w:type="dxa"/>
            </w:tcMar>
          </w:tcPr>
          <w:p>
            <w:pPr>
              <w:pStyle w:val="Normal"/>
              <w:spacing w:lineRule="auto" w:line="360" w:before="0" w:after="0"/>
              <w:ind w:hanging="29"/>
              <w:jc w:val="center"/>
              <w:rPr/>
            </w:pPr>
            <w:r>
              <w:rPr/>
              <w:t>0</w:t>
            </w:r>
          </w:p>
        </w:tc>
        <w:tc>
          <w:tcPr>
            <w:tcW w:w="1171" w:type="dxa"/>
            <w:tcBorders/>
            <w:shd w:fill="auto" w:val="clear"/>
            <w:tcMar>
              <w:left w:w="108" w:type="dxa"/>
            </w:tcMar>
          </w:tcPr>
          <w:p>
            <w:pPr>
              <w:pStyle w:val="Normal"/>
              <w:spacing w:lineRule="auto" w:line="360" w:before="0" w:after="0"/>
              <w:ind w:hanging="29"/>
              <w:jc w:val="center"/>
              <w:rPr/>
            </w:pPr>
            <w:r>
              <w:rPr/>
              <w:t>-0.166</w:t>
            </w:r>
          </w:p>
        </w:tc>
        <w:tc>
          <w:tcPr>
            <w:tcW w:w="1260" w:type="dxa"/>
            <w:tcBorders/>
            <w:shd w:fill="auto" w:val="clear"/>
            <w:tcMar>
              <w:left w:w="108" w:type="dxa"/>
            </w:tcMar>
          </w:tcPr>
          <w:p>
            <w:pPr>
              <w:pStyle w:val="Normal"/>
              <w:spacing w:lineRule="auto" w:line="360" w:before="0" w:after="0"/>
              <w:ind w:hanging="29"/>
              <w:jc w:val="center"/>
              <w:rPr/>
            </w:pPr>
            <w:r>
              <w:rPr/>
              <w:t>-0.150</w:t>
            </w:r>
          </w:p>
        </w:tc>
        <w:tc>
          <w:tcPr>
            <w:tcW w:w="1350" w:type="dxa"/>
            <w:tcBorders/>
            <w:shd w:fill="auto" w:val="clear"/>
            <w:tcMar>
              <w:left w:w="108" w:type="dxa"/>
            </w:tcMar>
          </w:tcPr>
          <w:p>
            <w:pPr>
              <w:pStyle w:val="Normal"/>
              <w:spacing w:lineRule="auto" w:line="360" w:before="0" w:after="0"/>
              <w:ind w:hanging="29"/>
              <w:jc w:val="center"/>
              <w:rPr/>
            </w:pPr>
            <w:r>
              <w:rPr/>
              <w:t>0.442</w:t>
            </w:r>
          </w:p>
        </w:tc>
        <w:tc>
          <w:tcPr>
            <w:tcW w:w="1440" w:type="dxa"/>
            <w:tcBorders/>
            <w:shd w:fill="auto" w:val="clear"/>
            <w:tcMar>
              <w:left w:w="108" w:type="dxa"/>
            </w:tcMar>
          </w:tcPr>
          <w:p>
            <w:pPr>
              <w:pStyle w:val="Normal"/>
              <w:spacing w:lineRule="auto" w:line="360" w:before="0" w:after="0"/>
              <w:ind w:hanging="29"/>
              <w:jc w:val="center"/>
              <w:rPr/>
            </w:pPr>
            <w:r>
              <w:rPr/>
              <w:t>0.319</w:t>
            </w:r>
          </w:p>
        </w:tc>
        <w:tc>
          <w:tcPr>
            <w:tcW w:w="1169" w:type="dxa"/>
            <w:tcBorders/>
            <w:shd w:fill="auto" w:val="clear"/>
            <w:tcMar>
              <w:left w:w="108" w:type="dxa"/>
            </w:tcMar>
          </w:tcPr>
          <w:p>
            <w:pPr>
              <w:pStyle w:val="Normal"/>
              <w:spacing w:lineRule="auto" w:line="360" w:before="0" w:after="0"/>
              <w:ind w:hanging="29"/>
              <w:jc w:val="center"/>
              <w:rPr/>
            </w:pPr>
            <w:r>
              <w:rPr/>
              <w:t>538918</w:t>
            </w:r>
          </w:p>
        </w:tc>
      </w:tr>
      <w:tr>
        <w:trPr>
          <w:trHeight w:val="20" w:hRule="atLeast"/>
        </w:trPr>
        <w:tc>
          <w:tcPr>
            <w:tcW w:w="1524" w:type="dxa"/>
            <w:tcBorders/>
            <w:shd w:fill="auto" w:val="clear"/>
            <w:tcMar>
              <w:left w:w="108" w:type="dxa"/>
            </w:tcMar>
          </w:tcPr>
          <w:p>
            <w:pPr>
              <w:pStyle w:val="Normal"/>
              <w:spacing w:lineRule="auto" w:line="360" w:before="0" w:after="0"/>
              <w:ind w:hanging="29"/>
              <w:rPr/>
            </w:pPr>
            <w:r>
              <w:rPr/>
              <w:t>AQUA SST</w:t>
            </w:r>
          </w:p>
        </w:tc>
        <w:tc>
          <w:tcPr>
            <w:tcW w:w="1080" w:type="dxa"/>
            <w:tcBorders/>
            <w:shd w:fill="auto" w:val="clear"/>
            <w:tcMar>
              <w:left w:w="108" w:type="dxa"/>
            </w:tcMar>
          </w:tcPr>
          <w:p>
            <w:pPr>
              <w:pStyle w:val="Normal"/>
              <w:spacing w:lineRule="auto" w:line="360" w:before="0" w:after="0"/>
              <w:ind w:hanging="29"/>
              <w:jc w:val="center"/>
              <w:rPr/>
            </w:pPr>
            <w:r>
              <w:rPr/>
              <w:t>0</w:t>
            </w:r>
          </w:p>
        </w:tc>
        <w:tc>
          <w:tcPr>
            <w:tcW w:w="1171" w:type="dxa"/>
            <w:tcBorders/>
            <w:shd w:fill="auto" w:val="clear"/>
            <w:tcMar>
              <w:left w:w="108" w:type="dxa"/>
            </w:tcMar>
          </w:tcPr>
          <w:p>
            <w:pPr>
              <w:pStyle w:val="Normal"/>
              <w:spacing w:lineRule="auto" w:line="360" w:before="0" w:after="0"/>
              <w:ind w:hanging="29"/>
              <w:jc w:val="center"/>
              <w:rPr/>
            </w:pPr>
            <w:r>
              <w:rPr/>
              <w:t>-0.185</w:t>
            </w:r>
          </w:p>
        </w:tc>
        <w:tc>
          <w:tcPr>
            <w:tcW w:w="1260" w:type="dxa"/>
            <w:tcBorders/>
            <w:shd w:fill="auto" w:val="clear"/>
            <w:tcMar>
              <w:left w:w="108" w:type="dxa"/>
            </w:tcMar>
          </w:tcPr>
          <w:p>
            <w:pPr>
              <w:pStyle w:val="Normal"/>
              <w:spacing w:lineRule="auto" w:line="360" w:before="0" w:after="0"/>
              <w:ind w:hanging="29"/>
              <w:jc w:val="center"/>
              <w:rPr/>
            </w:pPr>
            <w:r>
              <w:rPr/>
              <w:t>-0.170</w:t>
            </w:r>
          </w:p>
        </w:tc>
        <w:tc>
          <w:tcPr>
            <w:tcW w:w="1350" w:type="dxa"/>
            <w:tcBorders/>
            <w:shd w:fill="auto" w:val="clear"/>
            <w:tcMar>
              <w:left w:w="108" w:type="dxa"/>
            </w:tcMar>
          </w:tcPr>
          <w:p>
            <w:pPr>
              <w:pStyle w:val="Normal"/>
              <w:spacing w:lineRule="auto" w:line="360" w:before="0" w:after="0"/>
              <w:ind w:hanging="29"/>
              <w:jc w:val="center"/>
              <w:rPr/>
            </w:pPr>
            <w:r>
              <w:rPr/>
              <w:t>0.423</w:t>
            </w:r>
          </w:p>
        </w:tc>
        <w:tc>
          <w:tcPr>
            <w:tcW w:w="1440" w:type="dxa"/>
            <w:tcBorders/>
            <w:shd w:fill="auto" w:val="clear"/>
            <w:tcMar>
              <w:left w:w="108" w:type="dxa"/>
            </w:tcMar>
          </w:tcPr>
          <w:p>
            <w:pPr>
              <w:pStyle w:val="Normal"/>
              <w:spacing w:lineRule="auto" w:line="360" w:before="0" w:after="0"/>
              <w:ind w:hanging="29"/>
              <w:jc w:val="center"/>
              <w:rPr/>
            </w:pPr>
            <w:r>
              <w:rPr/>
              <w:t>0.305</w:t>
            </w:r>
          </w:p>
        </w:tc>
        <w:tc>
          <w:tcPr>
            <w:tcW w:w="1169" w:type="dxa"/>
            <w:tcBorders/>
            <w:shd w:fill="auto" w:val="clear"/>
            <w:tcMar>
              <w:left w:w="108" w:type="dxa"/>
            </w:tcMar>
          </w:tcPr>
          <w:p>
            <w:pPr>
              <w:pStyle w:val="Normal"/>
              <w:spacing w:lineRule="auto" w:line="360" w:before="0" w:after="0"/>
              <w:ind w:hanging="29"/>
              <w:jc w:val="center"/>
              <w:rPr/>
            </w:pPr>
            <w:r>
              <w:rPr/>
              <w:t>508950</w:t>
            </w:r>
          </w:p>
        </w:tc>
      </w:tr>
      <w:tr>
        <w:trPr>
          <w:trHeight w:val="20" w:hRule="atLeast"/>
        </w:trPr>
        <w:tc>
          <w:tcPr>
            <w:tcW w:w="1524" w:type="dxa"/>
            <w:tcBorders/>
            <w:shd w:fill="auto" w:val="clear"/>
            <w:tcMar>
              <w:left w:w="108" w:type="dxa"/>
            </w:tcMar>
          </w:tcPr>
          <w:p>
            <w:pPr>
              <w:pStyle w:val="Normal"/>
              <w:spacing w:lineRule="auto" w:line="360" w:before="0" w:after="0"/>
              <w:ind w:hanging="29"/>
              <w:rPr/>
            </w:pPr>
            <w:r>
              <w:rPr/>
              <w:t>VIIRS SST</w:t>
            </w:r>
          </w:p>
        </w:tc>
        <w:tc>
          <w:tcPr>
            <w:tcW w:w="1080" w:type="dxa"/>
            <w:tcBorders/>
            <w:shd w:fill="auto" w:val="clear"/>
            <w:tcMar>
              <w:left w:w="108" w:type="dxa"/>
            </w:tcMar>
          </w:tcPr>
          <w:p>
            <w:pPr>
              <w:pStyle w:val="Normal"/>
              <w:spacing w:lineRule="auto" w:line="360" w:before="0" w:after="0"/>
              <w:ind w:hanging="29"/>
              <w:jc w:val="center"/>
              <w:rPr/>
            </w:pPr>
            <w:r>
              <w:rPr/>
              <w:t>0</w:t>
            </w:r>
          </w:p>
        </w:tc>
        <w:tc>
          <w:tcPr>
            <w:tcW w:w="1171" w:type="dxa"/>
            <w:tcBorders/>
            <w:shd w:fill="auto" w:val="clear"/>
            <w:tcMar>
              <w:left w:w="108" w:type="dxa"/>
            </w:tcMar>
          </w:tcPr>
          <w:p>
            <w:pPr>
              <w:pStyle w:val="Normal"/>
              <w:spacing w:lineRule="auto" w:line="360" w:before="0" w:after="0"/>
              <w:ind w:hanging="29"/>
              <w:jc w:val="center"/>
              <w:rPr/>
            </w:pPr>
            <w:r>
              <w:rPr/>
              <w:t>-0.126</w:t>
            </w:r>
          </w:p>
        </w:tc>
        <w:tc>
          <w:tcPr>
            <w:tcW w:w="1260" w:type="dxa"/>
            <w:tcBorders/>
            <w:shd w:fill="auto" w:val="clear"/>
            <w:tcMar>
              <w:left w:w="108" w:type="dxa"/>
            </w:tcMar>
          </w:tcPr>
          <w:p>
            <w:pPr>
              <w:pStyle w:val="Normal"/>
              <w:spacing w:lineRule="auto" w:line="360" w:before="0" w:after="0"/>
              <w:ind w:hanging="29"/>
              <w:jc w:val="center"/>
              <w:rPr/>
            </w:pPr>
            <w:r>
              <w:rPr/>
              <w:t>-0.129</w:t>
            </w:r>
          </w:p>
        </w:tc>
        <w:tc>
          <w:tcPr>
            <w:tcW w:w="1350" w:type="dxa"/>
            <w:tcBorders/>
            <w:shd w:fill="auto" w:val="clear"/>
            <w:tcMar>
              <w:left w:w="108" w:type="dxa"/>
            </w:tcMar>
          </w:tcPr>
          <w:p>
            <w:pPr>
              <w:pStyle w:val="Normal"/>
              <w:spacing w:lineRule="auto" w:line="360" w:before="0" w:after="0"/>
              <w:ind w:hanging="29"/>
              <w:jc w:val="center"/>
              <w:rPr/>
            </w:pPr>
            <w:r>
              <w:rPr/>
              <w:t>0.480</w:t>
            </w:r>
          </w:p>
        </w:tc>
        <w:tc>
          <w:tcPr>
            <w:tcW w:w="1440" w:type="dxa"/>
            <w:tcBorders/>
            <w:shd w:fill="auto" w:val="clear"/>
            <w:tcMar>
              <w:left w:w="108" w:type="dxa"/>
            </w:tcMar>
          </w:tcPr>
          <w:p>
            <w:pPr>
              <w:pStyle w:val="Normal"/>
              <w:spacing w:lineRule="auto" w:line="360" w:before="0" w:after="0"/>
              <w:ind w:hanging="29"/>
              <w:jc w:val="center"/>
              <w:rPr/>
            </w:pPr>
            <w:r>
              <w:rPr/>
              <w:t>0.340</w:t>
            </w:r>
          </w:p>
        </w:tc>
        <w:tc>
          <w:tcPr>
            <w:tcW w:w="1169" w:type="dxa"/>
            <w:tcBorders/>
            <w:shd w:fill="auto" w:val="clear"/>
            <w:tcMar>
              <w:left w:w="108" w:type="dxa"/>
            </w:tcMar>
          </w:tcPr>
          <w:p>
            <w:pPr>
              <w:pStyle w:val="Normal"/>
              <w:spacing w:lineRule="auto" w:line="360" w:before="0" w:after="0"/>
              <w:ind w:hanging="29"/>
              <w:jc w:val="center"/>
              <w:rPr/>
            </w:pPr>
            <w:r>
              <w:rPr/>
              <w:t>506740</w:t>
            </w:r>
          </w:p>
        </w:tc>
      </w:tr>
      <w:tr>
        <w:trPr>
          <w:trHeight w:val="20" w:hRule="atLeast"/>
        </w:trPr>
        <w:tc>
          <w:tcPr>
            <w:tcW w:w="1524" w:type="dxa"/>
            <w:tcBorders/>
            <w:shd w:fill="auto" w:val="clear"/>
            <w:tcMar>
              <w:left w:w="108" w:type="dxa"/>
            </w:tcMar>
          </w:tcPr>
          <w:p>
            <w:pPr>
              <w:pStyle w:val="Normal"/>
              <w:spacing w:lineRule="auto" w:line="360" w:before="0" w:after="0"/>
              <w:ind w:hanging="29"/>
              <w:rPr/>
            </w:pPr>
            <w:r>
              <w:rPr/>
              <w:t>TERRA SST</w:t>
            </w:r>
          </w:p>
        </w:tc>
        <w:tc>
          <w:tcPr>
            <w:tcW w:w="1080" w:type="dxa"/>
            <w:tcBorders/>
            <w:shd w:fill="auto" w:val="clear"/>
            <w:tcMar>
              <w:left w:w="108" w:type="dxa"/>
            </w:tcMar>
          </w:tcPr>
          <w:p>
            <w:pPr>
              <w:pStyle w:val="Normal"/>
              <w:spacing w:lineRule="auto" w:line="360" w:before="0" w:after="0"/>
              <w:ind w:hanging="29"/>
              <w:jc w:val="center"/>
              <w:rPr/>
            </w:pPr>
            <w:r>
              <w:rPr/>
              <w:t>1</w:t>
            </w:r>
          </w:p>
        </w:tc>
        <w:tc>
          <w:tcPr>
            <w:tcW w:w="1171" w:type="dxa"/>
            <w:tcBorders/>
            <w:shd w:fill="auto" w:val="clear"/>
            <w:tcMar>
              <w:left w:w="108" w:type="dxa"/>
            </w:tcMar>
          </w:tcPr>
          <w:p>
            <w:pPr>
              <w:pStyle w:val="Normal"/>
              <w:spacing w:lineRule="auto" w:line="360" w:before="0" w:after="0"/>
              <w:ind w:hanging="29"/>
              <w:jc w:val="center"/>
              <w:rPr/>
            </w:pPr>
            <w:r>
              <w:rPr/>
              <w:t>-0.424</w:t>
            </w:r>
          </w:p>
        </w:tc>
        <w:tc>
          <w:tcPr>
            <w:tcW w:w="1260" w:type="dxa"/>
            <w:tcBorders/>
            <w:shd w:fill="auto" w:val="clear"/>
            <w:tcMar>
              <w:left w:w="108" w:type="dxa"/>
            </w:tcMar>
          </w:tcPr>
          <w:p>
            <w:pPr>
              <w:pStyle w:val="Normal"/>
              <w:spacing w:lineRule="auto" w:line="360" w:before="0" w:after="0"/>
              <w:ind w:hanging="29"/>
              <w:jc w:val="center"/>
              <w:rPr/>
            </w:pPr>
            <w:r>
              <w:rPr/>
              <w:t>-0.395</w:t>
            </w:r>
          </w:p>
        </w:tc>
        <w:tc>
          <w:tcPr>
            <w:tcW w:w="1350" w:type="dxa"/>
            <w:tcBorders/>
            <w:shd w:fill="auto" w:val="clear"/>
            <w:tcMar>
              <w:left w:w="108" w:type="dxa"/>
            </w:tcMar>
          </w:tcPr>
          <w:p>
            <w:pPr>
              <w:pStyle w:val="Normal"/>
              <w:spacing w:lineRule="auto" w:line="360" w:before="0" w:after="0"/>
              <w:ind w:hanging="29"/>
              <w:jc w:val="center"/>
              <w:rPr/>
            </w:pPr>
            <w:r>
              <w:rPr/>
              <w:t>0.641</w:t>
            </w:r>
          </w:p>
        </w:tc>
        <w:tc>
          <w:tcPr>
            <w:tcW w:w="1440" w:type="dxa"/>
            <w:tcBorders/>
            <w:shd w:fill="auto" w:val="clear"/>
            <w:tcMar>
              <w:left w:w="108" w:type="dxa"/>
            </w:tcMar>
          </w:tcPr>
          <w:p>
            <w:pPr>
              <w:pStyle w:val="Normal"/>
              <w:spacing w:lineRule="auto" w:line="360" w:before="0" w:after="0"/>
              <w:ind w:hanging="29"/>
              <w:jc w:val="center"/>
              <w:rPr/>
            </w:pPr>
            <w:r>
              <w:rPr/>
              <w:t>0.462</w:t>
            </w:r>
          </w:p>
        </w:tc>
        <w:tc>
          <w:tcPr>
            <w:tcW w:w="1169" w:type="dxa"/>
            <w:tcBorders/>
            <w:shd w:fill="auto" w:val="clear"/>
            <w:tcMar>
              <w:left w:w="108" w:type="dxa"/>
            </w:tcMar>
          </w:tcPr>
          <w:p>
            <w:pPr>
              <w:pStyle w:val="Normal"/>
              <w:spacing w:lineRule="auto" w:line="360" w:before="0" w:after="0"/>
              <w:ind w:hanging="29"/>
              <w:jc w:val="center"/>
              <w:rPr/>
            </w:pPr>
            <w:r>
              <w:rPr/>
              <w:t>252809</w:t>
            </w:r>
          </w:p>
        </w:tc>
      </w:tr>
      <w:tr>
        <w:trPr>
          <w:trHeight w:val="20" w:hRule="atLeast"/>
        </w:trPr>
        <w:tc>
          <w:tcPr>
            <w:tcW w:w="1524" w:type="dxa"/>
            <w:tcBorders/>
            <w:shd w:fill="auto" w:val="clear"/>
            <w:tcMar>
              <w:left w:w="108" w:type="dxa"/>
            </w:tcMar>
          </w:tcPr>
          <w:p>
            <w:pPr>
              <w:pStyle w:val="Normal"/>
              <w:spacing w:lineRule="auto" w:line="360" w:before="0" w:after="0"/>
              <w:ind w:hanging="29"/>
              <w:rPr/>
            </w:pPr>
            <w:r>
              <w:rPr/>
              <w:t>AQUA SST</w:t>
            </w:r>
          </w:p>
        </w:tc>
        <w:tc>
          <w:tcPr>
            <w:tcW w:w="1080" w:type="dxa"/>
            <w:tcBorders/>
            <w:shd w:fill="auto" w:val="clear"/>
            <w:tcMar>
              <w:left w:w="108" w:type="dxa"/>
            </w:tcMar>
          </w:tcPr>
          <w:p>
            <w:pPr>
              <w:pStyle w:val="Normal"/>
              <w:spacing w:lineRule="auto" w:line="360" w:before="0" w:after="0"/>
              <w:ind w:hanging="29"/>
              <w:jc w:val="center"/>
              <w:rPr/>
            </w:pPr>
            <w:r>
              <w:rPr/>
              <w:t>1</w:t>
            </w:r>
          </w:p>
        </w:tc>
        <w:tc>
          <w:tcPr>
            <w:tcW w:w="1171" w:type="dxa"/>
            <w:tcBorders/>
            <w:shd w:fill="auto" w:val="clear"/>
            <w:tcMar>
              <w:left w:w="108" w:type="dxa"/>
            </w:tcMar>
          </w:tcPr>
          <w:p>
            <w:pPr>
              <w:pStyle w:val="Normal"/>
              <w:spacing w:lineRule="auto" w:line="360" w:before="0" w:after="0"/>
              <w:ind w:hanging="29"/>
              <w:jc w:val="center"/>
              <w:rPr/>
            </w:pPr>
            <w:r>
              <w:rPr/>
              <w:t>-0.424</w:t>
            </w:r>
          </w:p>
        </w:tc>
        <w:tc>
          <w:tcPr>
            <w:tcW w:w="1260" w:type="dxa"/>
            <w:tcBorders/>
            <w:shd w:fill="auto" w:val="clear"/>
            <w:tcMar>
              <w:left w:w="108" w:type="dxa"/>
            </w:tcMar>
          </w:tcPr>
          <w:p>
            <w:pPr>
              <w:pStyle w:val="Normal"/>
              <w:spacing w:lineRule="auto" w:line="360" w:before="0" w:after="0"/>
              <w:ind w:hanging="29"/>
              <w:jc w:val="center"/>
              <w:rPr/>
            </w:pPr>
            <w:r>
              <w:rPr/>
              <w:t>-0.380</w:t>
            </w:r>
          </w:p>
        </w:tc>
        <w:tc>
          <w:tcPr>
            <w:tcW w:w="1350" w:type="dxa"/>
            <w:tcBorders/>
            <w:shd w:fill="auto" w:val="clear"/>
            <w:tcMar>
              <w:left w:w="108" w:type="dxa"/>
            </w:tcMar>
          </w:tcPr>
          <w:p>
            <w:pPr>
              <w:pStyle w:val="Normal"/>
              <w:spacing w:lineRule="auto" w:line="360" w:before="0" w:after="0"/>
              <w:ind w:hanging="29"/>
              <w:jc w:val="center"/>
              <w:rPr/>
            </w:pPr>
            <w:r>
              <w:rPr/>
              <w:t>0.620</w:t>
            </w:r>
          </w:p>
        </w:tc>
        <w:tc>
          <w:tcPr>
            <w:tcW w:w="1440" w:type="dxa"/>
            <w:tcBorders/>
            <w:shd w:fill="auto" w:val="clear"/>
            <w:tcMar>
              <w:left w:w="108" w:type="dxa"/>
            </w:tcMar>
          </w:tcPr>
          <w:p>
            <w:pPr>
              <w:pStyle w:val="Normal"/>
              <w:spacing w:lineRule="auto" w:line="360" w:before="0" w:after="0"/>
              <w:ind w:hanging="29"/>
              <w:jc w:val="center"/>
              <w:rPr/>
            </w:pPr>
            <w:r>
              <w:rPr/>
              <w:t>0.447</w:t>
            </w:r>
          </w:p>
        </w:tc>
        <w:tc>
          <w:tcPr>
            <w:tcW w:w="1169" w:type="dxa"/>
            <w:tcBorders/>
            <w:shd w:fill="auto" w:val="clear"/>
            <w:tcMar>
              <w:left w:w="108" w:type="dxa"/>
            </w:tcMar>
          </w:tcPr>
          <w:p>
            <w:pPr>
              <w:pStyle w:val="Normal"/>
              <w:spacing w:lineRule="auto" w:line="360" w:before="0" w:after="0"/>
              <w:ind w:hanging="29"/>
              <w:jc w:val="center"/>
              <w:rPr/>
            </w:pPr>
            <w:r>
              <w:rPr/>
              <w:t>267214</w:t>
            </w:r>
          </w:p>
        </w:tc>
      </w:tr>
      <w:tr>
        <w:trPr>
          <w:trHeight w:val="20" w:hRule="atLeast"/>
        </w:trPr>
        <w:tc>
          <w:tcPr>
            <w:tcW w:w="1524" w:type="dxa"/>
            <w:tcBorders/>
            <w:shd w:fill="auto" w:val="clear"/>
            <w:tcMar>
              <w:left w:w="108" w:type="dxa"/>
            </w:tcMar>
          </w:tcPr>
          <w:p>
            <w:pPr>
              <w:pStyle w:val="Normal"/>
              <w:spacing w:lineRule="auto" w:line="360" w:before="0" w:after="0"/>
              <w:ind w:hanging="29"/>
              <w:rPr/>
            </w:pPr>
            <w:r>
              <w:rPr/>
              <w:t>VIIRS SST</w:t>
            </w:r>
          </w:p>
        </w:tc>
        <w:tc>
          <w:tcPr>
            <w:tcW w:w="1080" w:type="dxa"/>
            <w:tcBorders/>
            <w:shd w:fill="auto" w:val="clear"/>
            <w:tcMar>
              <w:left w:w="108" w:type="dxa"/>
            </w:tcMar>
          </w:tcPr>
          <w:p>
            <w:pPr>
              <w:pStyle w:val="Normal"/>
              <w:spacing w:lineRule="auto" w:line="360" w:before="0" w:after="0"/>
              <w:ind w:hanging="29"/>
              <w:jc w:val="center"/>
              <w:rPr/>
            </w:pPr>
            <w:r>
              <w:rPr/>
              <w:t>1</w:t>
            </w:r>
          </w:p>
        </w:tc>
        <w:tc>
          <w:tcPr>
            <w:tcW w:w="1171" w:type="dxa"/>
            <w:tcBorders/>
            <w:shd w:fill="auto" w:val="clear"/>
            <w:tcMar>
              <w:left w:w="108" w:type="dxa"/>
            </w:tcMar>
          </w:tcPr>
          <w:p>
            <w:pPr>
              <w:pStyle w:val="Normal"/>
              <w:spacing w:lineRule="auto" w:line="360" w:before="0" w:after="0"/>
              <w:ind w:hanging="29"/>
              <w:jc w:val="center"/>
              <w:rPr/>
            </w:pPr>
            <w:r>
              <w:rPr/>
              <w:t>-0.324</w:t>
            </w:r>
          </w:p>
        </w:tc>
        <w:tc>
          <w:tcPr>
            <w:tcW w:w="1260" w:type="dxa"/>
            <w:tcBorders/>
            <w:shd w:fill="auto" w:val="clear"/>
            <w:tcMar>
              <w:left w:w="108" w:type="dxa"/>
            </w:tcMar>
          </w:tcPr>
          <w:p>
            <w:pPr>
              <w:pStyle w:val="Normal"/>
              <w:spacing w:lineRule="auto" w:line="360" w:before="0" w:after="0"/>
              <w:ind w:hanging="29"/>
              <w:jc w:val="center"/>
              <w:rPr/>
            </w:pPr>
            <w:r>
              <w:rPr/>
              <w:t>-0.314</w:t>
            </w:r>
          </w:p>
        </w:tc>
        <w:tc>
          <w:tcPr>
            <w:tcW w:w="1350" w:type="dxa"/>
            <w:tcBorders/>
            <w:shd w:fill="auto" w:val="clear"/>
            <w:tcMar>
              <w:left w:w="108" w:type="dxa"/>
            </w:tcMar>
          </w:tcPr>
          <w:p>
            <w:pPr>
              <w:pStyle w:val="Normal"/>
              <w:spacing w:lineRule="auto" w:line="360" w:before="0" w:after="0"/>
              <w:ind w:hanging="29"/>
              <w:jc w:val="center"/>
              <w:rPr/>
            </w:pPr>
            <w:r>
              <w:rPr/>
              <w:t>0.736</w:t>
            </w:r>
          </w:p>
        </w:tc>
        <w:tc>
          <w:tcPr>
            <w:tcW w:w="1440" w:type="dxa"/>
            <w:tcBorders/>
            <w:shd w:fill="auto" w:val="clear"/>
            <w:tcMar>
              <w:left w:w="108" w:type="dxa"/>
            </w:tcMar>
          </w:tcPr>
          <w:p>
            <w:pPr>
              <w:pStyle w:val="Normal"/>
              <w:spacing w:lineRule="auto" w:line="360" w:before="0" w:after="0"/>
              <w:ind w:hanging="29"/>
              <w:jc w:val="center"/>
              <w:rPr/>
            </w:pPr>
            <w:r>
              <w:rPr/>
              <w:t>0.524</w:t>
            </w:r>
          </w:p>
        </w:tc>
        <w:tc>
          <w:tcPr>
            <w:tcW w:w="1169" w:type="dxa"/>
            <w:tcBorders/>
            <w:shd w:fill="auto" w:val="clear"/>
            <w:tcMar>
              <w:left w:w="108" w:type="dxa"/>
            </w:tcMar>
          </w:tcPr>
          <w:p>
            <w:pPr>
              <w:pStyle w:val="HTMLPreformatted"/>
              <w:spacing w:before="0" w:after="0"/>
              <w:jc w:val="center"/>
              <w:rPr>
                <w:rFonts w:ascii="Times New Roman" w:hAnsi="Times New Roman" w:cs="Times New Roman"/>
                <w:sz w:val="24"/>
                <w:szCs w:val="24"/>
              </w:rPr>
            </w:pPr>
            <w:r>
              <w:rPr>
                <w:rFonts w:cs="Times New Roman" w:ascii="Times New Roman" w:hAnsi="Times New Roman"/>
                <w:sz w:val="24"/>
                <w:szCs w:val="24"/>
              </w:rPr>
              <w:t>251288</w:t>
            </w:r>
          </w:p>
          <w:p>
            <w:pPr>
              <w:pStyle w:val="Normal"/>
              <w:spacing w:lineRule="auto" w:line="360" w:before="0" w:after="0"/>
              <w:ind w:hanging="29"/>
              <w:jc w:val="center"/>
              <w:rPr/>
            </w:pPr>
            <w:r>
              <w:rPr/>
            </w:r>
          </w:p>
        </w:tc>
      </w:tr>
      <w:tr>
        <w:trPr>
          <w:trHeight w:val="448" w:hRule="atLeast"/>
        </w:trPr>
        <w:tc>
          <w:tcPr>
            <w:tcW w:w="1524" w:type="dxa"/>
            <w:tcBorders/>
            <w:shd w:fill="auto" w:val="clear"/>
            <w:tcMar>
              <w:left w:w="108" w:type="dxa"/>
            </w:tcMar>
          </w:tcPr>
          <w:p>
            <w:pPr>
              <w:pStyle w:val="Normal"/>
              <w:spacing w:lineRule="auto" w:line="360" w:before="0" w:after="0"/>
              <w:jc w:val="center"/>
              <w:rPr/>
            </w:pPr>
            <w:r>
              <w:rPr>
                <w:b/>
                <w:bCs/>
              </w:rPr>
              <w:t>Sensor</w:t>
            </w:r>
          </w:p>
        </w:tc>
        <w:tc>
          <w:tcPr>
            <w:tcW w:w="1080" w:type="dxa"/>
            <w:tcBorders/>
            <w:shd w:fill="auto" w:val="clear"/>
            <w:tcMar>
              <w:left w:w="108" w:type="dxa"/>
            </w:tcMar>
          </w:tcPr>
          <w:p>
            <w:pPr>
              <w:pStyle w:val="Normal"/>
              <w:spacing w:lineRule="auto" w:line="360" w:before="0" w:after="0"/>
              <w:jc w:val="center"/>
              <w:rPr/>
            </w:pPr>
            <w:r>
              <w:rPr>
                <w:b/>
                <w:bCs/>
              </w:rPr>
              <w:t>Quality Level</w:t>
            </w:r>
          </w:p>
        </w:tc>
        <w:tc>
          <w:tcPr>
            <w:tcW w:w="1171" w:type="dxa"/>
            <w:tcBorders/>
            <w:shd w:fill="auto" w:val="clear"/>
            <w:tcMar>
              <w:left w:w="108" w:type="dxa"/>
            </w:tcMar>
          </w:tcPr>
          <w:p>
            <w:pPr>
              <w:pStyle w:val="Normal"/>
              <w:spacing w:lineRule="auto" w:line="360" w:before="0" w:after="0"/>
              <w:jc w:val="center"/>
              <w:rPr/>
            </w:pPr>
            <w:r>
              <w:rPr>
                <w:b/>
                <w:bCs/>
              </w:rPr>
              <w:t>Mean</w:t>
            </w:r>
          </w:p>
        </w:tc>
        <w:tc>
          <w:tcPr>
            <w:tcW w:w="1260" w:type="dxa"/>
            <w:tcBorders/>
            <w:shd w:fill="auto" w:val="clear"/>
            <w:tcMar>
              <w:left w:w="108" w:type="dxa"/>
            </w:tcMar>
          </w:tcPr>
          <w:p>
            <w:pPr>
              <w:pStyle w:val="Normal"/>
              <w:spacing w:lineRule="auto" w:line="360" w:before="0" w:after="0"/>
              <w:jc w:val="center"/>
              <w:rPr/>
            </w:pPr>
            <w:r>
              <w:rPr>
                <w:b/>
                <w:bCs/>
              </w:rPr>
              <w:t>Median</w:t>
            </w:r>
          </w:p>
        </w:tc>
        <w:tc>
          <w:tcPr>
            <w:tcW w:w="1350" w:type="dxa"/>
            <w:tcBorders/>
            <w:shd w:fill="auto" w:val="clear"/>
            <w:tcMar>
              <w:left w:w="108" w:type="dxa"/>
            </w:tcMar>
          </w:tcPr>
          <w:p>
            <w:pPr>
              <w:pStyle w:val="Normal"/>
              <w:spacing w:lineRule="auto" w:line="360" w:before="0" w:after="0"/>
              <w:jc w:val="center"/>
              <w:rPr/>
            </w:pPr>
            <w:r>
              <w:rPr>
                <w:b/>
                <w:bCs/>
              </w:rPr>
              <w:t>Standard Deviation</w:t>
            </w:r>
          </w:p>
        </w:tc>
        <w:tc>
          <w:tcPr>
            <w:tcW w:w="1440" w:type="dxa"/>
            <w:tcBorders/>
            <w:shd w:fill="auto" w:val="clear"/>
            <w:tcMar>
              <w:left w:w="108" w:type="dxa"/>
            </w:tcMar>
          </w:tcPr>
          <w:p>
            <w:pPr>
              <w:pStyle w:val="Normal"/>
              <w:spacing w:lineRule="auto" w:line="360" w:before="0" w:after="0"/>
              <w:jc w:val="center"/>
              <w:rPr/>
            </w:pPr>
            <w:r>
              <w:rPr>
                <w:b/>
                <w:bCs/>
              </w:rPr>
              <w:t>Robust Standard Deviation</w:t>
            </w:r>
          </w:p>
        </w:tc>
        <w:tc>
          <w:tcPr>
            <w:tcW w:w="1169" w:type="dxa"/>
            <w:tcBorders/>
            <w:shd w:fill="auto" w:val="clear"/>
            <w:tcMar>
              <w:left w:w="108" w:type="dxa"/>
            </w:tcMar>
          </w:tcPr>
          <w:p>
            <w:pPr>
              <w:pStyle w:val="Normal"/>
              <w:spacing w:lineRule="auto" w:line="360" w:before="0" w:after="0"/>
              <w:jc w:val="center"/>
              <w:rPr/>
            </w:pPr>
            <w:r>
              <w:rPr>
                <w:b/>
                <w:bCs/>
              </w:rPr>
              <w:t>Count</w:t>
            </w:r>
          </w:p>
        </w:tc>
      </w:tr>
      <w:tr>
        <w:trPr>
          <w:trHeight w:val="568" w:hRule="atLeast"/>
        </w:trPr>
        <w:tc>
          <w:tcPr>
            <w:tcW w:w="8994" w:type="dxa"/>
            <w:gridSpan w:val="7"/>
            <w:tcBorders/>
            <w:shd w:fill="auto" w:val="clear"/>
            <w:tcMar>
              <w:left w:w="108" w:type="dxa"/>
            </w:tcMar>
          </w:tcPr>
          <w:p>
            <w:pPr>
              <w:pStyle w:val="Normal"/>
              <w:spacing w:lineRule="auto" w:line="360" w:before="0" w:after="0"/>
              <w:rPr/>
            </w:pPr>
            <w:r>
              <w:rPr/>
              <w:t>Sensor SST</w:t>
            </w:r>
            <w:r>
              <w:rPr>
                <w:vertAlign w:val="subscript"/>
              </w:rPr>
              <w:t>skin</w:t>
            </w:r>
            <w:r>
              <w:rPr/>
              <w:t xml:space="preserve"> – sub-surface buoy temperatures</w:t>
            </w:r>
          </w:p>
        </w:tc>
      </w:tr>
      <w:tr>
        <w:trPr>
          <w:trHeight w:val="568" w:hRule="atLeast"/>
        </w:trPr>
        <w:tc>
          <w:tcPr>
            <w:tcW w:w="1524" w:type="dxa"/>
            <w:tcBorders/>
            <w:shd w:fill="auto" w:val="clear"/>
            <w:tcMar>
              <w:left w:w="108" w:type="dxa"/>
            </w:tcMar>
          </w:tcPr>
          <w:p>
            <w:pPr>
              <w:pStyle w:val="Normal"/>
              <w:spacing w:lineRule="auto" w:line="360" w:before="0" w:after="0"/>
              <w:rPr/>
            </w:pPr>
            <w:r>
              <w:rPr/>
              <w:t>TERRA SST</w:t>
            </w:r>
          </w:p>
        </w:tc>
        <w:tc>
          <w:tcPr>
            <w:tcW w:w="1080" w:type="dxa"/>
            <w:tcBorders/>
            <w:shd w:fill="auto" w:val="clear"/>
            <w:tcMar>
              <w:left w:w="108" w:type="dxa"/>
            </w:tcMar>
          </w:tcPr>
          <w:p>
            <w:pPr>
              <w:pStyle w:val="Normal"/>
              <w:spacing w:lineRule="auto" w:line="360" w:before="0" w:after="0"/>
              <w:jc w:val="center"/>
              <w:rPr/>
            </w:pPr>
            <w:r>
              <w:rPr/>
              <w:t>0</w:t>
            </w:r>
          </w:p>
        </w:tc>
        <w:tc>
          <w:tcPr>
            <w:tcW w:w="1171" w:type="dxa"/>
            <w:tcBorders/>
            <w:shd w:fill="auto" w:val="clear"/>
            <w:tcMar>
              <w:left w:w="108" w:type="dxa"/>
            </w:tcMar>
          </w:tcPr>
          <w:p>
            <w:pPr>
              <w:pStyle w:val="Normal"/>
              <w:spacing w:lineRule="auto" w:line="360" w:before="0" w:after="0"/>
              <w:jc w:val="center"/>
              <w:rPr/>
            </w:pPr>
            <w:r>
              <w:rPr/>
              <w:t>-0.058</w:t>
            </w:r>
          </w:p>
        </w:tc>
        <w:tc>
          <w:tcPr>
            <w:tcW w:w="1260" w:type="dxa"/>
            <w:tcBorders/>
            <w:shd w:fill="auto" w:val="clear"/>
            <w:tcMar>
              <w:left w:w="108" w:type="dxa"/>
            </w:tcMar>
          </w:tcPr>
          <w:p>
            <w:pPr>
              <w:pStyle w:val="Normal"/>
              <w:spacing w:lineRule="auto" w:line="360" w:before="0" w:after="0"/>
              <w:jc w:val="center"/>
              <w:rPr/>
            </w:pPr>
            <w:r>
              <w:rPr/>
              <w:t>-0.052</w:t>
            </w:r>
          </w:p>
        </w:tc>
        <w:tc>
          <w:tcPr>
            <w:tcW w:w="1350" w:type="dxa"/>
            <w:tcBorders/>
            <w:shd w:fill="auto" w:val="clear"/>
            <w:tcMar>
              <w:left w:w="108" w:type="dxa"/>
            </w:tcMar>
          </w:tcPr>
          <w:p>
            <w:pPr>
              <w:pStyle w:val="Normal"/>
              <w:spacing w:lineRule="auto" w:line="360" w:before="0" w:after="0"/>
              <w:jc w:val="center"/>
              <w:rPr/>
            </w:pPr>
            <w:r>
              <w:rPr/>
              <w:t>0.481</w:t>
            </w:r>
          </w:p>
        </w:tc>
        <w:tc>
          <w:tcPr>
            <w:tcW w:w="1440" w:type="dxa"/>
            <w:tcBorders/>
            <w:shd w:fill="auto" w:val="clear"/>
            <w:tcMar>
              <w:left w:w="108" w:type="dxa"/>
            </w:tcMar>
          </w:tcPr>
          <w:p>
            <w:pPr>
              <w:pStyle w:val="Normal"/>
              <w:spacing w:lineRule="auto" w:line="360" w:before="0" w:after="0"/>
              <w:jc w:val="center"/>
              <w:rPr/>
            </w:pPr>
            <w:r>
              <w:rPr/>
              <w:t>0.347</w:t>
            </w:r>
          </w:p>
        </w:tc>
        <w:tc>
          <w:tcPr>
            <w:tcW w:w="1169" w:type="dxa"/>
            <w:tcBorders/>
            <w:shd w:fill="auto" w:val="clear"/>
            <w:tcMar>
              <w:left w:w="108" w:type="dxa"/>
            </w:tcMar>
          </w:tcPr>
          <w:p>
            <w:pPr>
              <w:pStyle w:val="Normal"/>
              <w:spacing w:lineRule="auto" w:line="360" w:before="0" w:after="0"/>
              <w:jc w:val="center"/>
              <w:rPr/>
            </w:pPr>
            <w:r>
              <w:rPr/>
              <w:t>3069</w:t>
            </w:r>
          </w:p>
        </w:tc>
      </w:tr>
      <w:tr>
        <w:trPr>
          <w:trHeight w:val="568" w:hRule="atLeast"/>
        </w:trPr>
        <w:tc>
          <w:tcPr>
            <w:tcW w:w="1524" w:type="dxa"/>
            <w:tcBorders/>
            <w:shd w:fill="auto" w:val="clear"/>
            <w:tcMar>
              <w:left w:w="108" w:type="dxa"/>
            </w:tcMar>
          </w:tcPr>
          <w:p>
            <w:pPr>
              <w:pStyle w:val="Normal"/>
              <w:spacing w:lineRule="auto" w:line="360" w:before="0" w:after="0"/>
              <w:rPr/>
            </w:pPr>
            <w:r>
              <w:rPr/>
              <w:t>AQUA SST</w:t>
            </w:r>
          </w:p>
        </w:tc>
        <w:tc>
          <w:tcPr>
            <w:tcW w:w="1080" w:type="dxa"/>
            <w:tcBorders/>
            <w:shd w:fill="auto" w:val="clear"/>
            <w:tcMar>
              <w:left w:w="108" w:type="dxa"/>
            </w:tcMar>
          </w:tcPr>
          <w:p>
            <w:pPr>
              <w:pStyle w:val="Normal"/>
              <w:spacing w:lineRule="auto" w:line="360" w:before="0" w:after="0"/>
              <w:jc w:val="center"/>
              <w:rPr/>
            </w:pPr>
            <w:r>
              <w:rPr/>
              <w:t>0</w:t>
            </w:r>
          </w:p>
        </w:tc>
        <w:tc>
          <w:tcPr>
            <w:tcW w:w="1171" w:type="dxa"/>
            <w:tcBorders/>
            <w:shd w:fill="auto" w:val="clear"/>
            <w:tcMar>
              <w:left w:w="108" w:type="dxa"/>
            </w:tcMar>
          </w:tcPr>
          <w:p>
            <w:pPr>
              <w:pStyle w:val="Normal"/>
              <w:spacing w:lineRule="auto" w:line="360" w:before="0" w:after="0"/>
              <w:jc w:val="center"/>
              <w:rPr/>
            </w:pPr>
            <w:r>
              <w:rPr/>
              <w:t>0.042</w:t>
            </w:r>
          </w:p>
        </w:tc>
        <w:tc>
          <w:tcPr>
            <w:tcW w:w="1260" w:type="dxa"/>
            <w:tcBorders/>
            <w:shd w:fill="auto" w:val="clear"/>
            <w:tcMar>
              <w:left w:w="108" w:type="dxa"/>
            </w:tcMar>
          </w:tcPr>
          <w:p>
            <w:pPr>
              <w:pStyle w:val="Normal"/>
              <w:spacing w:lineRule="auto" w:line="360" w:before="0" w:after="0"/>
              <w:jc w:val="center"/>
              <w:rPr/>
            </w:pPr>
            <w:r>
              <w:rPr/>
              <w:t>0.040</w:t>
            </w:r>
          </w:p>
        </w:tc>
        <w:tc>
          <w:tcPr>
            <w:tcW w:w="1350" w:type="dxa"/>
            <w:tcBorders/>
            <w:shd w:fill="auto" w:val="clear"/>
            <w:tcMar>
              <w:left w:w="108" w:type="dxa"/>
            </w:tcMar>
          </w:tcPr>
          <w:p>
            <w:pPr>
              <w:pStyle w:val="Normal"/>
              <w:spacing w:lineRule="auto" w:line="360" w:before="0" w:after="0"/>
              <w:jc w:val="center"/>
              <w:rPr/>
            </w:pPr>
            <w:r>
              <w:rPr/>
              <w:t>0.494</w:t>
            </w:r>
          </w:p>
        </w:tc>
        <w:tc>
          <w:tcPr>
            <w:tcW w:w="1440" w:type="dxa"/>
            <w:tcBorders/>
            <w:shd w:fill="auto" w:val="clear"/>
            <w:tcMar>
              <w:left w:w="108" w:type="dxa"/>
            </w:tcMar>
          </w:tcPr>
          <w:p>
            <w:pPr>
              <w:pStyle w:val="Normal"/>
              <w:spacing w:lineRule="auto" w:line="360" w:before="0" w:after="0"/>
              <w:jc w:val="center"/>
              <w:rPr/>
            </w:pPr>
            <w:r>
              <w:rPr/>
              <w:t>0.347</w:t>
            </w:r>
          </w:p>
        </w:tc>
        <w:tc>
          <w:tcPr>
            <w:tcW w:w="1169" w:type="dxa"/>
            <w:tcBorders/>
            <w:shd w:fill="auto" w:val="clear"/>
            <w:tcMar>
              <w:left w:w="108" w:type="dxa"/>
            </w:tcMar>
          </w:tcPr>
          <w:p>
            <w:pPr>
              <w:pStyle w:val="Normal"/>
              <w:spacing w:lineRule="auto" w:line="360" w:before="0" w:after="0"/>
              <w:jc w:val="center"/>
              <w:rPr/>
            </w:pPr>
            <w:r>
              <w:rPr/>
              <w:t>2070</w:t>
            </w:r>
          </w:p>
        </w:tc>
      </w:tr>
      <w:tr>
        <w:trPr>
          <w:trHeight w:val="568" w:hRule="atLeast"/>
        </w:trPr>
        <w:tc>
          <w:tcPr>
            <w:tcW w:w="1524" w:type="dxa"/>
            <w:tcBorders/>
            <w:shd w:fill="auto" w:val="clear"/>
            <w:tcMar>
              <w:left w:w="108" w:type="dxa"/>
            </w:tcMar>
          </w:tcPr>
          <w:p>
            <w:pPr>
              <w:pStyle w:val="Normal"/>
              <w:spacing w:lineRule="auto" w:line="360" w:before="0" w:after="0"/>
              <w:rPr/>
            </w:pPr>
            <w:r>
              <w:rPr/>
              <w:t>VIIRS SST</w:t>
            </w:r>
          </w:p>
        </w:tc>
        <w:tc>
          <w:tcPr>
            <w:tcW w:w="1080" w:type="dxa"/>
            <w:tcBorders/>
            <w:shd w:fill="auto" w:val="clear"/>
            <w:tcMar>
              <w:left w:w="108" w:type="dxa"/>
            </w:tcMar>
          </w:tcPr>
          <w:p>
            <w:pPr>
              <w:pStyle w:val="Normal"/>
              <w:spacing w:lineRule="auto" w:line="360" w:before="0" w:after="0"/>
              <w:jc w:val="center"/>
              <w:rPr/>
            </w:pPr>
            <w:r>
              <w:rPr/>
              <w:t>0</w:t>
            </w:r>
          </w:p>
        </w:tc>
        <w:tc>
          <w:tcPr>
            <w:tcW w:w="1171" w:type="dxa"/>
            <w:tcBorders/>
            <w:shd w:fill="auto" w:val="clear"/>
            <w:tcMar>
              <w:left w:w="108" w:type="dxa"/>
            </w:tcMar>
          </w:tcPr>
          <w:p>
            <w:pPr>
              <w:pStyle w:val="Normal"/>
              <w:spacing w:lineRule="auto" w:line="360" w:before="0" w:after="0"/>
              <w:jc w:val="center"/>
              <w:rPr/>
            </w:pPr>
            <w:r>
              <w:rPr/>
              <w:t>0.030</w:t>
            </w:r>
          </w:p>
        </w:tc>
        <w:tc>
          <w:tcPr>
            <w:tcW w:w="1260" w:type="dxa"/>
            <w:tcBorders/>
            <w:shd w:fill="auto" w:val="clear"/>
            <w:tcMar>
              <w:left w:w="108" w:type="dxa"/>
            </w:tcMar>
          </w:tcPr>
          <w:p>
            <w:pPr>
              <w:pStyle w:val="Normal"/>
              <w:spacing w:lineRule="auto" w:line="360" w:before="0" w:after="0"/>
              <w:jc w:val="center"/>
              <w:rPr/>
            </w:pPr>
            <w:r>
              <w:rPr/>
              <w:t>0.009</w:t>
            </w:r>
          </w:p>
        </w:tc>
        <w:tc>
          <w:tcPr>
            <w:tcW w:w="1350" w:type="dxa"/>
            <w:tcBorders/>
            <w:shd w:fill="auto" w:val="clear"/>
            <w:tcMar>
              <w:left w:w="108" w:type="dxa"/>
            </w:tcMar>
          </w:tcPr>
          <w:p>
            <w:pPr>
              <w:pStyle w:val="Normal"/>
              <w:spacing w:lineRule="auto" w:line="360" w:before="0" w:after="0"/>
              <w:jc w:val="center"/>
              <w:rPr/>
            </w:pPr>
            <w:r>
              <w:rPr/>
              <w:t>0.196</w:t>
            </w:r>
          </w:p>
        </w:tc>
        <w:tc>
          <w:tcPr>
            <w:tcW w:w="1440" w:type="dxa"/>
            <w:tcBorders/>
            <w:shd w:fill="auto" w:val="clear"/>
            <w:tcMar>
              <w:left w:w="108" w:type="dxa"/>
            </w:tcMar>
          </w:tcPr>
          <w:p>
            <w:pPr>
              <w:pStyle w:val="Normal"/>
              <w:spacing w:lineRule="auto" w:line="360" w:before="0" w:after="0"/>
              <w:jc w:val="center"/>
              <w:rPr/>
            </w:pPr>
            <w:r>
              <w:rPr/>
              <w:t>142</w:t>
            </w:r>
          </w:p>
        </w:tc>
        <w:tc>
          <w:tcPr>
            <w:tcW w:w="1169" w:type="dxa"/>
            <w:tcBorders/>
            <w:shd w:fill="auto" w:val="clear"/>
            <w:tcMar>
              <w:left w:w="108" w:type="dxa"/>
            </w:tcMar>
          </w:tcPr>
          <w:p>
            <w:pPr>
              <w:pStyle w:val="Normal"/>
              <w:spacing w:lineRule="auto" w:line="360" w:before="0" w:after="0"/>
              <w:jc w:val="center"/>
              <w:rPr/>
            </w:pPr>
            <w:r>
              <w:rPr/>
              <w:t>81</w:t>
            </w:r>
          </w:p>
        </w:tc>
      </w:tr>
    </w:tbl>
    <w:p>
      <w:pPr>
        <w:pStyle w:val="Normal"/>
        <w:rPr/>
      </w:pPr>
      <w:r>
        <w:rPr/>
      </w:r>
    </w:p>
    <w:p>
      <w:pPr>
        <w:pStyle w:val="Heading1"/>
        <w:numPr>
          <w:ilvl w:val="0"/>
          <w:numId w:val="3"/>
        </w:numPr>
        <w:rPr/>
      </w:pPr>
      <w:bookmarkStart w:id="156" w:name="_Toc351990430"/>
      <w:bookmarkEnd w:id="156"/>
      <w:r>
        <w:rPr/>
        <w:t>DISCUSSION</w:t>
      </w:r>
    </w:p>
    <w:p>
      <w:pPr>
        <w:pStyle w:val="Normal"/>
        <w:spacing w:lineRule="auto" w:line="480"/>
        <w:rPr/>
      </w:pPr>
      <w:r>
        <w:rPr/>
        <w:t xml:space="preserve">The results based on five years of on-orbit </w:t>
      </w:r>
      <w:ins w:id="234" w:author="Guillermo" w:date="2017-07-10T16:33:00Z">
        <w:r>
          <w:rPr/>
          <w:t xml:space="preserve">VIIRS </w:t>
        </w:r>
      </w:ins>
      <w:r>
        <w:rPr/>
        <w:t xml:space="preserve">data suggest that the infrared bands on </w:t>
      </w:r>
      <w:ins w:id="235" w:author="Guillermo" w:date="2017-07-10T16:33:00Z">
        <w:r>
          <w:rPr/>
          <w:t xml:space="preserve">this instrument </w:t>
        </w:r>
      </w:ins>
      <w:del w:id="236" w:author="Guillermo" w:date="2017-07-10T16:33:00Z">
        <w:r>
          <w:rPr/>
          <w:delText xml:space="preserve">VIIRS </w:delText>
        </w:r>
      </w:del>
      <w:commentRangeStart w:id="45"/>
      <w:r>
        <w:rPr/>
        <w:t>are “clean”</w:t>
      </w:r>
      <w:r>
        <w:rPr/>
      </w:r>
      <w:commentRangeEnd w:id="45"/>
      <w:r>
        <w:commentReference w:id="45"/>
      </w:r>
      <w:r>
        <w:rPr/>
        <w:t xml:space="preserve"> and lack many of the instrumental artifacts present in the early MODIS data. </w:t>
      </w:r>
    </w:p>
    <w:p>
      <w:pPr>
        <w:pStyle w:val="Normal"/>
        <w:spacing w:lineRule="auto" w:line="480"/>
        <w:rPr/>
      </w:pPr>
      <w:r>
        <w:rPr/>
        <w:t xml:space="preserve">The </w:t>
      </w:r>
      <w:ins w:id="237" w:author="Guillermo" w:date="2017-07-10T16:34:00Z">
        <w:r>
          <w:rPr/>
          <w:t xml:space="preserve">VIIRS SST </w:t>
        </w:r>
      </w:ins>
      <w:r>
        <w:rPr/>
        <w:t xml:space="preserve">algorithms require well-calibrated toa brightness temperatures. The on-orbit calibration process </w:t>
      </w:r>
      <w:del w:id="238" w:author="Guillermo" w:date="2017-07-10T16:34:00Z">
        <w:r>
          <w:rPr/>
          <w:delText xml:space="preserve">of VIIRS, </w:delText>
        </w:r>
      </w:del>
      <w:r>
        <w:rPr/>
        <w:t xml:space="preserve">along with information </w:t>
      </w:r>
      <w:del w:id="239" w:author="Guillermo" w:date="2017-07-10T16:34:00Z">
        <w:r>
          <w:rPr/>
          <w:delText xml:space="preserve">provided </w:delText>
        </w:r>
      </w:del>
      <w:ins w:id="240" w:author="Guillermo" w:date="2017-07-10T16:34:00Z">
        <w:r>
          <w:rPr/>
          <w:t xml:space="preserve">collected during </w:t>
        </w:r>
      </w:ins>
      <w:del w:id="241" w:author="Guillermo" w:date="2017-07-10T16:34:00Z">
        <w:r>
          <w:rPr/>
          <w:delText xml:space="preserve">by the </w:delText>
        </w:r>
      </w:del>
      <w:r>
        <w:rPr/>
        <w:t>pre-launch calibration and characterization, provides such data. However, a full assessment of the accuracy of the VIIRS toa brightness temperature measurements would require an analysis of simultaneous nadir overpasses (SNO) measurements with a well-calibrated spectroradiometer on orbit, such as IASI, the Infrared Atmospheric Sounding Interferometer (</w:t>
      </w:r>
      <w:r>
        <w:fldChar w:fldCharType="begin"/>
      </w:r>
      <w:r>
        <w:instrText>ADDIN EN.CITE &lt;EndNote&gt;&lt;Cite&gt;&lt;Author&gt;Blumstein&lt;/Author&gt;&lt;Year&gt;2004&lt;/Year&gt;&lt;RecNum&gt;4039&lt;/RecNum&gt;&lt;DisplayText&gt;(Blumstein et al., 2004)&lt;/DisplayText&gt;&lt;record&gt;&lt;rec-number&gt;4039&lt;/rec-number&gt;&lt;foreign-keys&gt;&lt;key app="EN" db-id="5apr590ftef55zea20spppw6srsvdvdazzer" timestamp="1434610477"&gt;4039&lt;/key&gt;&lt;/foreign-keys&gt;&lt;ref-type name="Conference Proceedings"&gt;10&lt;/ref-type&gt;&lt;contributors&gt;&lt;authors&gt;&lt;author&gt;Blumstein, Denis&lt;/author&gt;&lt;author&gt;Chalon, Gilles&lt;/author&gt;&lt;author&gt;Carlier, Thierry&lt;/author&gt;&lt;author&gt;Buil, Christian&lt;/author&gt;&lt;author&gt;Hebert, Philippe&lt;/author&gt;&lt;author&gt;Maciaszek, Thierry&lt;/author&gt;&lt;author&gt;Ponce, G.&lt;/author&gt;&lt;author&gt;Phulpin, Thierry&lt;/author&gt;&lt;author&gt;Tournier, Bernard&lt;/author&gt;&lt;author&gt;Simeoni, Denis&lt;/author&gt;&lt;author&gt;Astruc, Patrick&lt;/author&gt;&lt;author&gt;Clauss, Alain&lt;/author&gt;&lt;author&gt;Kayal, Gohkahn&lt;/author&gt;&lt;author&gt;Jegou, R.&lt;/author&gt;&lt;/authors&gt;&lt;secondary-authors&gt;&lt;author&gt;Strojnik, M.&lt;/author&gt;&lt;/secondary-authors&gt;&lt;/contributors&gt;&lt;titles&gt;&lt;title&gt;IASI instrument: technical overview and measured performances&lt;/title&gt;&lt;secondary-title&gt;Proceedings of Infrared Spaceborne Remote Sensing XII, SPIE Vol. 5543, &lt;/secondary-title&gt;&lt;/titles&gt;&lt;pages&gt;196-207&lt;/pages&gt;&lt;volume&gt;5543&lt;/volume&gt;&lt;dates&gt;&lt;year&gt;2004&lt;/year&gt;&lt;/dates&gt;&lt;pub-location&gt;Bellingham, WA&lt;/pub-location&gt;&lt;publisher&gt;SPIE&lt;/publisher&gt;&lt;urls&gt;&lt;related-urls&gt;&lt;url&gt;&lt;style face="underline" font="default" size="100%"&gt;http://dx.doi.org/10.1117/12.560907&lt;/style&gt;&lt;/url&gt;&lt;/related-urls&gt;&lt;/urls&gt;&lt;electronic-resource-num&gt;doi: 10.1117/12.560907&lt;/electronic-resource-num&gt;&lt;/record&gt;&lt;/Cite&gt;&lt;/EndNote&gt;</w:instrText>
      </w:r>
      <w:r>
        <w:fldChar w:fldCharType="separate"/>
      </w:r>
      <w:bookmarkStart w:id="157" w:name="__Fieldmark__6397_1419489525"/>
      <w:r>
        <w:rPr/>
        <w:t>(Blumstein et al., 2004)</w:t>
      </w:r>
      <w:r>
        <w:rPr/>
      </w:r>
      <w:r>
        <w:fldChar w:fldCharType="end"/>
      </w:r>
      <w:hyperlink w:anchor="_ENREF_9">
        <w:bookmarkEnd w:id="157"/>
        <w:r>
          <w:rPr/>
          <w:t xml:space="preserve">; </w:t>
        </w:r>
      </w:hyperlink>
      <w:r>
        <w:fldChar w:fldCharType="begin"/>
      </w:r>
      <w:r>
        <w:instrText>ADDIN EN.CITE &lt;EndNote&gt;&lt;Cite&gt;&lt;Author&gt;August&lt;/Author&gt;&lt;Year&gt;2012&lt;/Year&gt;&lt;RecNum&gt;2787&lt;/RecNum&gt;&lt;DisplayText&gt;(August et al., 2012)&lt;/DisplayText&gt;&lt;record&gt;&lt;rec-number&gt;2787&lt;/rec-number&gt;&lt;foreign-keys&gt;&lt;key app="EN" db-id="5apr590ftef55zea20spppw6srsvdvdazzer" timestamp="1419378177"&gt;2787&lt;/key&gt;&lt;key app="ENWeb" db-id=""&gt;0&lt;/key&gt;&lt;/foreign-keys&gt;&lt;ref-type name="Journal Article"&gt;17&lt;/ref-type&gt;&lt;contributors&gt;&lt;authors&gt;&lt;author&gt;August, Thomas&lt;/author&gt;&lt;author&gt;Klaes, Dieter&lt;/author&gt;&lt;author&gt;Schlüssel, Peter&lt;/author&gt;&lt;author&gt;Hultberg, Tim&lt;/author&gt;&lt;author&gt;Crapeau, Marc&lt;/author&gt;&lt;author&gt;Arriaga, Arlindo&lt;/author&gt;&lt;author&gt;O&amp;apos;Carroll, Anne&lt;/author&gt;&lt;author&gt;Coppens, Dorothée&lt;/author&gt;&lt;author&gt;Munro, Rose&lt;/author&gt;&lt;author&gt;Calbet, Xavier&lt;/author&gt;&lt;/authors&gt;&lt;/contributors&gt;&lt;titles&gt;&lt;title&gt;IASI on Metop-A: Operational Level 2 retrievals after five years in orbit&lt;/title&gt;&lt;secondary-title&gt;Journal of Quantitative Spectroscopy and Radiative Transfer&lt;/secondary-title&gt;&lt;/titles&gt;&lt;periodical&gt;&lt;full-title&gt;Journal of Quantitative Spectroscopy and Radiative Transfer&lt;/full-title&gt;&lt;/periodical&gt;&lt;pages&gt;1340-1371&lt;/pages&gt;&lt;volume&gt;113&lt;/volume&gt;&lt;number&gt;11&lt;/number&gt;&lt;keywords&gt;&lt;keyword&gt;Hyperspectral infrared sounding&lt;/keyword&gt;&lt;keyword&gt;IASI&lt;/keyword&gt;&lt;keyword&gt;Metop&lt;/keyword&gt;&lt;keyword&gt;Operational retrievals&lt;/keyword&gt;&lt;/keywords&gt;&lt;dates&gt;&lt;year&gt;2012&lt;/year&gt;&lt;pub-dates&gt;&lt;date&gt;7//&lt;/date&gt;&lt;/pub-dates&gt;&lt;/dates&gt;&lt;isbn&gt;0022-4073&lt;/isbn&gt;&lt;urls&gt;&lt;related-urls&gt;&lt;url&gt;http://www.sciencedirect.com/science/article/pii/S0022407312000921&lt;/url&gt;&lt;/related-urls&gt;&lt;/urls&gt;&lt;electronic-resource-num&gt;http://dx.doi.org/10.1016/j.jqsrt.2012.02.028&lt;/electronic-resource-num&gt;&lt;/record&gt;&lt;/Cite&gt;&lt;/EndNote&gt;</w:instrText>
      </w:r>
      <w:r>
        <w:fldChar w:fldCharType="separate"/>
      </w:r>
      <w:bookmarkStart w:id="158" w:name="__Fieldmark__6407_1419489525"/>
      <w:r>
        <w:rPr/>
        <w:t>(August et al., 2012)</w:t>
      </w:r>
      <w:r>
        <w:rPr/>
      </w:r>
      <w:r>
        <w:fldChar w:fldCharType="end"/>
      </w:r>
      <w:hyperlink w:anchor="_ENREF_4">
        <w:bookmarkEnd w:id="158"/>
        <w:r>
          <w:rPr/>
          <w:t>), on the European MetOp polar orbiters; such an analysis is beyond the scope of this study. A recent study of SNO measurements between VIIRS and MODIS on Aqua (</w:t>
        </w:r>
      </w:hyperlink>
      <w:r>
        <w:fldChar w:fldCharType="begin"/>
      </w:r>
      <w:r>
        <w:instrText>ADDIN EN.CITE &lt;EndNote&gt;&lt;Cite&gt;&lt;Author&gt;Li&lt;/Author&gt;&lt;Year&gt;2016&lt;/Year&gt;&lt;RecNum&gt;4578&lt;/RecNum&gt;&lt;DisplayText&gt;(Li et al., 2016)&lt;/DisplayText&gt;&lt;record&gt;&lt;rec-number&gt;4578&lt;/rec-number&gt;&lt;foreign-keys&gt;&lt;key app="EN" db-id="5apr590ftef55zea20spppw6srsvdvdazzer" timestamp="1479313268"&gt;4578&lt;/key&gt;&lt;/foreign-keys&gt;&lt;ref-type name="Journal Article"&gt;17&lt;/ref-type&gt;&lt;contributors&gt;&lt;authors&gt;&lt;author&gt;Li, Yonghong&lt;/author&gt;&lt;author&gt;Wu, Aisheng&lt;/author&gt;&lt;author&gt;Xiong, Xiaoxiong&lt;/author&gt;&lt;/authors&gt;&lt;/contributors&gt;&lt;titles&gt;&lt;title&gt;Inter-Comparison of S-NPP VIIRS and Aqua MODIS Thermal Emissive Bands Using Hyperspectral Infrared Sounder Measurements as a Transfer Reference&lt;/title&gt;&lt;secondary-title&gt;Remote Sensing&lt;/secondary-title&gt;&lt;/titles&gt;&lt;periodical&gt;&lt;full-title&gt;Remote Sensing&lt;/full-title&gt;&lt;/periodical&gt;&lt;pages&gt;72&lt;/pages&gt;&lt;volume&gt;8&lt;/volume&gt;&lt;number&gt;1&lt;/number&gt;&lt;dates&gt;&lt;year&gt;2016&lt;/year&gt;&lt;/dates&gt;&lt;isbn&gt;2072-4292&lt;/isbn&gt;&lt;accession-num&gt;doi:10.3390/rs8010072&lt;/accession-num&gt;&lt;urls&gt;&lt;related-urls&gt;&lt;url&gt;http://www.mdpi.com/2072-4292/8/1/72&lt;/url&gt;&lt;/related-urls&gt;&lt;/urls&gt;&lt;/record&gt;&lt;/Cite&gt;&lt;/EndNote&gt;</w:instrText>
      </w:r>
      <w:r>
        <w:fldChar w:fldCharType="separate"/>
      </w:r>
      <w:bookmarkStart w:id="159" w:name="__Fieldmark__6427_1419489525"/>
      <w:r>
        <w:rPr/>
        <w:t>(Li et al., 2016)</w:t>
      </w:r>
      <w:r>
        <w:rPr/>
      </w:r>
      <w:r>
        <w:fldChar w:fldCharType="end"/>
      </w:r>
      <w:hyperlink w:anchor="_ENREF_34">
        <w:bookmarkEnd w:id="159"/>
        <w:r>
          <w:rPr/>
          <w:t xml:space="preserve">) has demonstrated consistency among the brightness temperatures of spectrally similar bands at the level of 0.2K.  </w:t>
        </w:r>
      </w:hyperlink>
      <w:r>
        <w:fldChar w:fldCharType="begin"/>
      </w:r>
      <w:r>
        <w:instrText>ADDIN EN.CITE &lt;EndNote&gt;&lt;Cite AuthorYear="1"&gt;&lt;Author&gt;Li&lt;/Author&gt;&lt;Year&gt;2016&lt;/Year&gt;&lt;RecNum&gt;4578&lt;/RecNum&gt;&lt;DisplayText&gt;Li et al. (2016)&lt;/DisplayText&gt;&lt;record&gt;&lt;rec-number&gt;4578&lt;/rec-number&gt;&lt;foreign-keys&gt;&lt;key app="EN" db-id="5apr590ftef55zea20spppw6srsvdvdazzer" timestamp="1479313268"&gt;4578&lt;/key&gt;&lt;/foreign-keys&gt;&lt;ref-type name="Journal Article"&gt;17&lt;/ref-type&gt;&lt;contributors&gt;&lt;authors&gt;&lt;author&gt;Li, Yonghong&lt;/author&gt;&lt;author&gt;Wu, Aisheng&lt;/author&gt;&lt;author&gt;Xiong, Xiaoxiong&lt;/author&gt;&lt;/authors&gt;&lt;/contributors&gt;&lt;titles&gt;&lt;title&gt;Inter-Comparison of S-NPP VIIRS and Aqua MODIS Thermal Emissive Bands Using Hyperspectral Infrared Sounder Measurements as a Transfer Reference&lt;/title&gt;&lt;secondary-title&gt;Remote Sensing&lt;/secondary-title&gt;&lt;/titles&gt;&lt;periodical&gt;&lt;full-title&gt;Remote Sensing&lt;/full-title&gt;&lt;/periodical&gt;&lt;pages&gt;72&lt;/pages&gt;&lt;volume&gt;8&lt;/volume&gt;&lt;number&gt;1&lt;/number&gt;&lt;dates&gt;&lt;year&gt;2016&lt;/year&gt;&lt;/dates&gt;&lt;isbn&gt;2072-4292&lt;/isbn&gt;&lt;accession-num&gt;doi:10.3390/rs8010072&lt;/accession-num&gt;&lt;urls&gt;&lt;related-urls&gt;&lt;url&gt;http://www.mdpi.com/2072-4292/8/1/72&lt;/url&gt;&lt;/related-urls&gt;&lt;/urls&gt;&lt;/record&gt;&lt;/Cite&gt;&lt;/EndNote&gt;</w:instrText>
      </w:r>
      <w:r>
        <w:fldChar w:fldCharType="separate"/>
      </w:r>
      <w:hyperlink w:anchor="_ENREF_34">
        <w:bookmarkStart w:id="160" w:name="__Fieldmark__6443_1419489525"/>
        <w:r>
          <w:rPr>
            <w:rStyle w:val="InternetLink"/>
          </w:rPr>
          <w:t>Li et al. (2016)</w:t>
        </w:r>
        <w:r>
          <w:rPr>
            <w:rStyle w:val="InternetLink"/>
          </w:rPr>
        </w:r>
      </w:hyperlink>
      <w:bookmarkEnd w:id="160"/>
      <w:r>
        <w:rPr/>
        <w:t xml:space="preserve"> used measurements from infrared hyperspectral radiometers on each spacecraft - CRIS on S-NPP and AIRS on Aqua -  to account for differences in the VIIRS and MODIS relative spectral response functions.</w:t>
      </w:r>
      <w:r>
        <w:fldChar w:fldCharType="end"/>
      </w:r>
    </w:p>
    <w:p>
      <w:pPr>
        <w:pStyle w:val="Normal"/>
        <w:spacing w:lineRule="auto" w:line="480"/>
        <w:rPr/>
      </w:pPr>
      <w:r>
        <w:rPr/>
        <w:t>Comparisons between global SST</w:t>
      </w:r>
      <w:r>
        <w:rPr>
          <w:vertAlign w:val="subscript"/>
        </w:rPr>
        <w:t>skin</w:t>
      </w:r>
      <w:r>
        <w:rPr/>
        <w:t xml:space="preserve"> fields derived from VIIRS and SST</w:t>
      </w:r>
      <w:r>
        <w:rPr>
          <w:vertAlign w:val="subscript"/>
        </w:rPr>
        <w:t>μw</w:t>
      </w:r>
      <w:r>
        <w:rPr/>
        <w:t xml:space="preserve"> (adjusted by -0.15K, see Section 3.2 above) from the WindSat microwave radiometer show cold biases in the VIIRS infrared SST</w:t>
      </w:r>
      <w:r>
        <w:rPr>
          <w:vertAlign w:val="subscript"/>
        </w:rPr>
        <w:t>skin</w:t>
      </w:r>
      <w:r>
        <w:rPr/>
        <w:t xml:space="preserve"> in regions where heavy loading of atmospheric aerosols are expected (</w:t>
      </w:r>
      <w:r>
        <w:fldChar w:fldCharType="begin"/>
      </w:r>
      <w:r>
        <w:instrText>ADDIN EN.CITE &lt;EndNote&gt;&lt;Cite&gt;&lt;Author&gt;Arbelo&lt;/Author&gt;&lt;Year&gt;2005&lt;/Year&gt;&lt;RecNum&gt;1475&lt;/RecNum&gt;&lt;DisplayText&gt;(Arbelo et al., 2005)&lt;/DisplayText&gt;&lt;record&gt;&lt;rec-number&gt;1475&lt;/rec-number&gt;&lt;foreign-keys&gt;&lt;key app="EN" db-id="5apr590ftef55zea20spppw6srsvdvdazzer" timestamp="1419378177"&gt;1475&lt;/key&gt;&lt;key app="ENWeb" db-id=""&gt;0&lt;/key&gt;&lt;/foreign-keys&gt;&lt;ref-type name="Journal Article"&gt;17&lt;/ref-type&gt;&lt;contributors&gt;&lt;authors&gt;&lt;author&gt;Arbelo, M.&lt;/author&gt;&lt;author&gt;P.A. Hernández-Leal&lt;/author&gt;&lt;author&gt;S. Pérez-García&lt;/author&gt;&lt;author&gt;A. González-Calvo&lt;/author&gt;&lt;/authors&gt;&lt;/contributors&gt;&lt;titles&gt;&lt;title&gt;SeaWiFS data to detect AVHRR-derived SST affected by aerosols&lt;/title&gt;&lt;secondary-title&gt;Advances in Space Research&lt;/secondary-title&gt;&lt;/titles&gt;&lt;periodical&gt;&lt;full-title&gt;Advances in Space Research&lt;/full-title&gt;&lt;/periodical&gt;&lt;pages&gt;783-786&lt;/pages&gt;&lt;volume&gt;36&lt;/volume&gt;&lt;number&gt;5&lt;/number&gt;&lt;dates&gt;&lt;year&gt;2005&lt;/year&gt;&lt;/dates&gt;&lt;urls&gt;&lt;/urls&gt;&lt;/record&gt;&lt;/Cite&gt;&lt;/EndNote&gt;</w:instrText>
      </w:r>
      <w:r>
        <w:fldChar w:fldCharType="separate"/>
      </w:r>
      <w:bookmarkStart w:id="161" w:name="__Fieldmark__6473_1419489525"/>
      <w:r>
        <w:rPr/>
        <w:t>(Arbelo et al., 2005)</w:t>
      </w:r>
      <w:r>
        <w:rPr/>
      </w:r>
      <w:r>
        <w:fldChar w:fldCharType="end"/>
      </w:r>
      <w:hyperlink w:anchor="_ENREF_2">
        <w:bookmarkEnd w:id="161"/>
        <w:r>
          <w:rPr/>
          <w:t xml:space="preserve">; </w:t>
        </w:r>
      </w:hyperlink>
      <w:r>
        <w:fldChar w:fldCharType="begin"/>
      </w:r>
      <w:r>
        <w:instrText>ADDIN EN.CITE &lt;EndNote&gt;&lt;Cite&gt;&lt;Author&gt;Bogdanoff&lt;/Author&gt;&lt;Year&gt;2015&lt;/Year&gt;&lt;RecNum&gt;4183&lt;/RecNum&gt;&lt;DisplayText&gt;(Bogdanoff et al., 2015)&lt;/DisplayText&gt;&lt;record&gt;&lt;rec-number&gt;4183&lt;/rec-number&gt;&lt;foreign-keys&gt;&lt;key app="EN" db-id="5apr590ftef55zea20spppw6srsvdvdazzer" timestamp="1448371579"&gt;4183&lt;/key&gt;&lt;/foreign-keys&gt;&lt;ref-type name="Journal Article"&gt;17&lt;/ref-type&gt;&lt;contributors&gt;&lt;authors&gt;&lt;author&gt;Bogdanoff, Alec S.&lt;/author&gt;&lt;author&gt;Westphal, Douglas L.&lt;/author&gt;&lt;author&gt;Campbell, James R.&lt;/author&gt;&lt;author&gt;Cummings, James A.&lt;/author&gt;&lt;author&gt;Hyer, Edward J.&lt;/author&gt;&lt;author&gt;Reid, Jeffrey S.&lt;/author&gt;&lt;author&gt;Clayson, Carol Anne&lt;/author&gt;&lt;/authors&gt;&lt;/contributors&gt;&lt;titles&gt;&lt;title&gt;Sensitivity of infrared sea surface temperature retrievals to the vertical distribution of airborne dust aerosol&lt;/title&gt;&lt;secondary-title&gt;Remote Sensing of Environment&lt;/secondary-title&gt;&lt;/titles&gt;&lt;periodical&gt;&lt;full-title&gt;Remote Sensing of Environment&lt;/full-title&gt;&lt;/periodical&gt;&lt;pages&gt;1-13&lt;/pages&gt;&lt;volume&gt;159&lt;/volume&gt;&lt;keywords&gt;&lt;keyword&gt;Dust aerosols&lt;/keyword&gt;&lt;keyword&gt;Sea surface temperature&lt;/keyword&gt;&lt;keyword&gt;Retrieval error&lt;/keyword&gt;&lt;keyword&gt;Radiative transfer&lt;/keyword&gt;&lt;keyword&gt;Infrared remote sensing&lt;/keyword&gt;&lt;/keywords&gt;&lt;dates&gt;&lt;year&gt;2015&lt;/year&gt;&lt;pub-dates&gt;&lt;date&gt;3/15/&lt;/date&gt;&lt;/pub-dates&gt;&lt;/dates&gt;&lt;isbn&gt;0034-4257&lt;/isbn&gt;&lt;urls&gt;&lt;related-urls&gt;&lt;url&gt;http://www.sciencedirect.com/science/article/pii/S0034425714004787&lt;/url&gt;&lt;/related-urls&gt;&lt;/urls&gt;&lt;electronic-resource-num&gt;http://dx.doi.org/10.1016/j.rse.2014.12.002&lt;/electronic-resource-num&gt;&lt;/record&gt;&lt;/Cite&gt;&lt;/EndNote&gt;</w:instrText>
      </w:r>
      <w:r>
        <w:fldChar w:fldCharType="separate"/>
      </w:r>
      <w:bookmarkStart w:id="162" w:name="__Fieldmark__6483_1419489525"/>
      <w:r>
        <w:rPr/>
        <w:t>(Bogdanoff et al., 2015)</w:t>
      </w:r>
      <w:r>
        <w:rPr/>
      </w:r>
      <w:r>
        <w:fldChar w:fldCharType="end"/>
      </w:r>
      <w:hyperlink w:anchor="_ENREF_10">
        <w:bookmarkEnd w:id="162"/>
        <w:r>
          <w:rPr/>
          <w:fldChar w:fldCharType="begin"/>
        </w:r>
        <w:r>
          <w:instrText> REF _Ref484856721 \h </w:instrText>
        </w:r>
        <w:r>
          <w:fldChar w:fldCharType="separate"/>
        </w:r>
        <w:r>
          <w:t>Error: Reference source not found</w:t>
        </w:r>
        <w:r>
          <w:fldChar w:fldCharType="end"/>
        </w:r>
      </w:hyperlink>
      <w:r>
        <w:rPr/>
        <w:t xml:space="preserve">). Similar cold biases </w:t>
      </w:r>
      <w:del w:id="242" w:author="Guillermo" w:date="2017-07-10T16:36:00Z">
        <w:r>
          <w:rPr/>
          <w:delText xml:space="preserve">have </w:delText>
        </w:r>
      </w:del>
      <w:ins w:id="243" w:author="Guillermo" w:date="2017-07-10T16:36:00Z">
        <w:r>
          <w:rPr/>
          <w:t xml:space="preserve">had </w:t>
        </w:r>
      </w:ins>
      <w:r>
        <w:rPr/>
        <w:t xml:space="preserve">previously been identified in SSTs derived from other satellite infrared radiometers, AVHRR and MODIS </w:t>
      </w:r>
      <w:commentRangeStart w:id="46"/>
      <w:commentRangeStart w:id="47"/>
      <w:r>
        <w:rPr/>
        <w:t>(</w:t>
      </w:r>
      <w:r>
        <w:rPr>
          <w:highlight w:val="yellow"/>
        </w:rPr>
        <w:t>refs</w:t>
      </w:r>
      <w:r>
        <w:rPr>
          <w:highlight w:val="yellow"/>
        </w:rPr>
      </w:r>
      <w:commentRangeEnd w:id="47"/>
      <w:r>
        <w:commentReference w:id="47"/>
      </w:r>
      <w:r>
        <w:rPr>
          <w:highlight w:val="yellow"/>
        </w:rPr>
      </w:r>
      <w:commentRangeEnd w:id="46"/>
      <w:r>
        <w:commentReference w:id="46"/>
      </w:r>
      <w:r>
        <w:rPr/>
        <w:t>). Comparisons with Reynolds DOISST fields showed these cold biases in the VIIRS retrievals, but also warm biases, particularly in the central South Atlantic Ocean</w:t>
      </w:r>
      <w:r>
        <w:rPr/>
        <w:fldChar w:fldCharType="begin"/>
      </w:r>
      <w:r>
        <w:instrText> REF _Ref484856794 \h </w:instrText>
      </w:r>
      <w:r>
        <w:fldChar w:fldCharType="separate"/>
      </w:r>
      <w:r>
        <w:t>Error: Reference source not found</w:t>
      </w:r>
      <w:r>
        <w:fldChar w:fldCharType="end"/>
      </w:r>
      <w:r>
        <w:rPr/>
        <w:t>. The absence of warm biases in the comparison with microwave-derived SST</w:t>
      </w:r>
      <w:r>
        <w:rPr>
          <w:vertAlign w:val="subscript"/>
        </w:rPr>
        <w:t>μw</w:t>
      </w:r>
      <w:r>
        <w:rPr/>
        <w:t xml:space="preserve"> from WindSat is strongly suggestive of cold biases in the DOISST fields.</w:t>
      </w:r>
    </w:p>
    <w:p>
      <w:pPr>
        <w:pStyle w:val="Normal"/>
        <w:spacing w:lineRule="auto" w:line="480"/>
        <w:rPr/>
      </w:pPr>
      <w:r>
        <w:rPr/>
        <w:t>The generally zonal features of the difference fields are possibly due to areas within each zone where the coefficients or form of the algorithms (including cloud screening) are not optimal. This pattern suggests the need to improve the algorithms or how the algorithms are applied to conditions where the zonal characteristics do not apply. Continuing such analyses into the future will provide a mechanism for assessing the interannual stability of the VIIRS fields. The dawn-dusk orbit of WindSat, and the need to composite 5-days of data to generate near-complete global fields introduces concerns about temporal changes in the upper ocean when these are compared to VIIRS SST retrievals. These temporal effects can be largely removed by exploiting AMSR-2 as a source of SST</w:t>
      </w:r>
      <w:r>
        <w:rPr>
          <w:vertAlign w:val="subscript"/>
        </w:rPr>
        <w:t>μw</w:t>
      </w:r>
      <w:r>
        <w:rPr/>
        <w:t xml:space="preserve"> Initial assessment of the AMSR-2 SST</w:t>
      </w:r>
      <w:r>
        <w:rPr>
          <w:vertAlign w:val="subscript"/>
        </w:rPr>
        <w:t>μw</w:t>
      </w:r>
      <w:r>
        <w:rPr/>
        <w:t xml:space="preserve"> retrievals is promising (</w:t>
      </w:r>
      <w:r>
        <w:fldChar w:fldCharType="begin"/>
      </w:r>
      <w:r>
        <w:instrText>ADDIN EN.CITE &lt;EndNote&gt;&lt;Cite&gt;&lt;Author&gt;Gentemann&lt;/Author&gt;&lt;Year&gt;2015&lt;/Year&gt;&lt;RecNum&gt;4352&lt;/RecNum&gt;&lt;DisplayText&gt;(Gentemann and Hilburn, 2015)&lt;/DisplayText&gt;&lt;record&gt;&lt;rec-number&gt;4352&lt;/rec-number&gt;&lt;foreign-keys&gt;&lt;key app="EN" db-id="5apr590ftef55zea20spppw6srsvdvdazzer" timestamp="1466886809"&gt;4352&lt;/key&gt;&lt;/foreign-keys&gt;&lt;ref-type name="Journal Article"&gt;17&lt;/ref-type&gt;&lt;contributors&gt;&lt;authors&gt;&lt;author&gt;Gentemann, Chelle L.&lt;/author&gt;&lt;author&gt;Hilburn, Kyle A.&lt;/author&gt;&lt;/authors&gt;&lt;/contributors&gt;&lt;titles&gt;&lt;title&gt;In situ validation of sea surface temperatures from the GCOM-W1 AMSR2 RSS calibrated brightness temperatures&lt;/title&gt;&lt;secondary-title&gt;Journal of Geophysical Research: Oceans&lt;/secondary-title&gt;&lt;/titles&gt;&lt;periodical&gt;&lt;full-title&gt;Journal of Geophysical Research: Oceans&lt;/full-title&gt;&lt;/periodical&gt;&lt;pages&gt;3567-3585&lt;/pages&gt;&lt;volume&gt;120&lt;/volume&gt;&lt;number&gt;5&lt;/number&gt;&lt;keywords&gt;&lt;keyword&gt;AMSR2&lt;/keyword&gt;&lt;keyword&gt;GCOM-W&lt;/keyword&gt;&lt;keyword&gt;SST&lt;/keyword&gt;&lt;keyword&gt;remote sensing&lt;/keyword&gt;&lt;keyword&gt;microwave&lt;/keyword&gt;&lt;keyword&gt;RFI&lt;/keyword&gt;&lt;keyword&gt;4594 Instruments and techniques&lt;/keyword&gt;&lt;keyword&gt;4532 General circulation&lt;/keyword&gt;&lt;keyword&gt;4504 Air/sea interactions&lt;/keyword&gt;&lt;keyword&gt;4275 Remote sensing and electromagnetic processes&lt;/keyword&gt;&lt;/keywords&gt;&lt;dates&gt;&lt;year&gt;2015&lt;/year&gt;&lt;/dates&gt;&lt;isbn&gt;2169-9291&lt;/isbn&gt;&lt;urls&gt;&lt;related-urls&gt;&lt;url&gt;http://dx.doi.org/10.1002/2014JC010574&lt;/url&gt;&lt;/related-urls&gt;&lt;/urls&gt;&lt;electronic-resource-num&gt;10.1002/2014JC010574&lt;/electronic-resource-num&gt;&lt;/record&gt;&lt;/Cite&gt;&lt;/EndNote&gt;</w:instrText>
      </w:r>
      <w:r>
        <w:fldChar w:fldCharType="separate"/>
      </w:r>
      <w:bookmarkStart w:id="163" w:name="__Fieldmark__6557_1419489525"/>
      <w:r>
        <w:rPr/>
        <w:t>(Gentemann and Hilburn, 2015)</w:t>
      </w:r>
      <w:r>
        <w:rPr/>
      </w:r>
      <w:r>
        <w:fldChar w:fldCharType="end"/>
      </w:r>
      <w:hyperlink w:anchor="_ENREF_23">
        <w:bookmarkEnd w:id="163"/>
        <w:r>
          <w:rPr/>
          <w:t>).</w:t>
        </w:r>
      </w:hyperlink>
    </w:p>
    <w:p>
      <w:pPr>
        <w:pStyle w:val="Normal"/>
        <w:spacing w:lineRule="auto" w:line="480"/>
        <w:rPr/>
      </w:pPr>
      <w:r>
        <w:rPr/>
        <w:t xml:space="preserve">Although the drifting buoys are known to have </w:t>
      </w:r>
      <w:commentRangeStart w:id="48"/>
      <w:r>
        <w:rPr/>
        <w:t>limited accuracies</w:t>
      </w:r>
      <w:r>
        <w:rPr/>
      </w:r>
      <w:commentRangeEnd w:id="48"/>
      <w:r>
        <w:commentReference w:id="48"/>
      </w:r>
      <w:r>
        <w:rPr/>
        <w:t xml:space="preserve"> and take a subsurface temperature measurement, which is decoupled from the skin SST by near-surface temperature gradients (</w:t>
      </w:r>
      <w:r>
        <w:fldChar w:fldCharType="begin"/>
      </w:r>
      <w:r>
        <w:instrText>ADDIN EN.CITE &lt;EndNote&gt;&lt;Cite&gt;&lt;Author&gt;Minnett&lt;/Author&gt;&lt;Year&gt;2003&lt;/Year&gt;&lt;RecNum&gt;615&lt;/RecNum&gt;&lt;DisplayText&gt;(Minnett, 2003)&lt;/DisplayText&gt;&lt;record&gt;&lt;rec-number&gt;615&lt;/rec-number&gt;&lt;foreign-keys&gt;&lt;key app="EN" db-id="5apr590ftef55zea20spppw6srsvdvdazzer" timestamp="1419378184"&gt;615&lt;/key&gt;&lt;key app="ENWeb" db-id=""&gt;0&lt;/key&gt;&lt;/foreign-keys&gt;&lt;ref-type name="Journal Article"&gt;17&lt;/ref-type&gt;&lt;contributors&gt;&lt;authors&gt;&lt;author&gt;Minnett, P.J.&lt;/author&gt;&lt;/authors&gt;&lt;/contributors&gt;&lt;titles&gt;&lt;title&gt;Radiometric measurements of the sea-surface skin temperature - the competing roles of the diurnal thermocline and the cool skin&lt;/title&gt;&lt;secondary-title&gt;International Journal of Remote Sensing&lt;/secondary-title&gt;&lt;/titles&gt;&lt;periodical&gt;&lt;full-title&gt;International Journal of Remote Sensing&lt;/full-title&gt;&lt;/periodical&gt;&lt;pages&gt;5033-5047&lt;/pages&gt;&lt;volume&gt;24&lt;/volume&gt;&lt;number&gt;24&lt;/number&gt;&lt;dates&gt;&lt;year&gt;2003&lt;/year&gt;&lt;/dates&gt;&lt;urls&gt;&lt;/urls&gt;&lt;/record&gt;&lt;/Cite&gt;&lt;/EndNote&gt;</w:instrText>
      </w:r>
      <w:r>
        <w:fldChar w:fldCharType="separate"/>
      </w:r>
      <w:bookmarkStart w:id="164" w:name="__Fieldmark__6574_1419489525"/>
      <w:r>
        <w:rPr/>
        <w:t>(Minnett, 2003)</w:t>
      </w:r>
      <w:r>
        <w:rPr/>
      </w:r>
      <w:r>
        <w:fldChar w:fldCharType="end"/>
      </w:r>
      <w:hyperlink w:anchor="_ENREF_42">
        <w:bookmarkEnd w:id="164"/>
        <w:r>
          <w:rPr/>
          <w:t xml:space="preserve">; </w:t>
        </w:r>
      </w:hyperlink>
      <w:r>
        <w:fldChar w:fldCharType="begin"/>
      </w:r>
      <w:r>
        <w:instrText>ADDIN EN.CITE &lt;EndNote&gt;&lt;Cite&gt;&lt;Author&gt;Ward&lt;/Author&gt;&lt;Year&gt;2006&lt;/Year&gt;&lt;RecNum&gt;861&lt;/RecNum&gt;&lt;DisplayText&gt;(Ward, 2006)&lt;/DisplayText&gt;&lt;record&gt;&lt;rec-number&gt;861&lt;/rec-number&gt;&lt;foreign-keys&gt;&lt;key app="EN" db-id="5apr590ftef55zea20spppw6srsvdvdazzer" timestamp="1419378187"&gt;861&lt;/key&gt;&lt;key app="ENWeb" db-id=""&gt;0&lt;/key&gt;&lt;/foreign-keys&gt;&lt;ref-type name="Journal Article"&gt;17&lt;/ref-type&gt;&lt;contributors&gt;&lt;authors&gt;&lt;author&gt;Ward, B.&lt;/author&gt;&lt;/authors&gt;&lt;/contributors&gt;&lt;titles&gt;&lt;title&gt;Near-Surface Ocean Temperature&lt;/title&gt;&lt;secondary-title&gt;Journal of Geophysical Research&lt;/secondary-title&gt;&lt;/titles&gt;&lt;periodical&gt;&lt;full-title&gt;Journal of Geophysical Research&lt;/full-title&gt;&lt;/periodical&gt;&lt;pages&gt;C02005&lt;/pages&gt;&lt;volume&gt;111&lt;/volume&gt;&lt;dates&gt;&lt;year&gt;2006&lt;/year&gt;&lt;/dates&gt;&lt;urls&gt;&lt;/urls&gt;&lt;custom1&gt;doi:10.1029/2004JC002689&lt;/custom1&gt;&lt;/record&gt;&lt;/Cite&gt;&lt;/EndNote&gt;</w:instrText>
      </w:r>
      <w:r>
        <w:fldChar w:fldCharType="separate"/>
      </w:r>
      <w:bookmarkStart w:id="165" w:name="__Fieldmark__6584_1419489525"/>
      <w:r>
        <w:rPr/>
        <w:t>(Ward, 2006)</w:t>
      </w:r>
      <w:r>
        <w:rPr/>
      </w:r>
      <w:r>
        <w:fldChar w:fldCharType="end"/>
      </w:r>
      <w:hyperlink w:anchor="_ENREF_67">
        <w:bookmarkEnd w:id="165"/>
        <w:r>
          <w:rPr/>
          <w:t xml:space="preserve">), the large number of drifters renders them a valuable tool to assess the accuracies of satellite-derived SSTs. The differences shown in </w:t>
        </w:r>
      </w:hyperlink>
      <w:r>
        <w:rPr/>
        <w:fldChar w:fldCharType="begin"/>
      </w:r>
      <w:r>
        <w:instrText> REF _Ref484856859 \h </w:instrText>
      </w:r>
      <w:r>
        <w:fldChar w:fldCharType="separate"/>
      </w:r>
      <w:r>
        <w:t>Table 7</w:t>
      </w:r>
      <w:r>
        <w:fldChar w:fldCharType="end"/>
      </w:r>
      <w:r>
        <w:rPr/>
        <w:t xml:space="preserve"> are reasonable for a satellite radiometer of new design only five years into its mission and will no doubt be reduced through the development of more refined algorithms.</w:t>
      </w:r>
    </w:p>
    <w:p>
      <w:pPr>
        <w:pStyle w:val="Normal"/>
        <w:spacing w:lineRule="auto" w:line="480"/>
        <w:rPr/>
      </w:pPr>
      <w:r>
        <w:rPr/>
        <w:t xml:space="preserve">Comparisons </w:t>
      </w:r>
      <w:ins w:id="244" w:author="Guillermo" w:date="2017-07-10T16:47:00Z">
        <w:r>
          <w:rPr/>
          <w:t xml:space="preserve">with </w:t>
        </w:r>
      </w:ins>
      <w:r>
        <w:rPr/>
        <w:t>SST</w:t>
      </w:r>
      <w:r>
        <w:rPr>
          <w:vertAlign w:val="subscript"/>
        </w:rPr>
        <w:t xml:space="preserve">skin  </w:t>
      </w:r>
      <w:r>
        <w:rPr/>
        <w:t xml:space="preserve">measurements </w:t>
      </w:r>
      <w:del w:id="245" w:author="Guillermo" w:date="2017-07-10T16:48:00Z">
        <w:r>
          <w:rPr/>
          <w:delText xml:space="preserve">taken </w:delText>
        </w:r>
      </w:del>
      <w:r>
        <w:rPr/>
        <w:t xml:space="preserve">from ship-board radiometers show a bias error of close to zero degrees </w:t>
      </w:r>
      <w:del w:id="246" w:author="Guillermo" w:date="2017-07-10T16:48:00Z">
        <w:r>
          <w:rPr/>
          <w:delText xml:space="preserve">for measurements </w:delText>
        </w:r>
      </w:del>
      <w:r>
        <w:rPr/>
        <w:t>and have encouragingly low variability (</w:t>
      </w:r>
      <w:r>
        <w:rPr/>
        <w:fldChar w:fldCharType="begin"/>
      </w:r>
      <w:r>
        <w:instrText> REF _Ref484858428 \h </w:instrText>
      </w:r>
      <w:r>
        <w:fldChar w:fldCharType="separate"/>
      </w:r>
      <w:r>
        <w:t>Table 8</w:t>
      </w:r>
      <w:r>
        <w:fldChar w:fldCharType="end"/>
      </w:r>
      <w:r>
        <w:rPr/>
        <w:t>). These results indicate that the VIIRS SST</w:t>
      </w:r>
      <w:r>
        <w:rPr>
          <w:vertAlign w:val="subscript"/>
        </w:rPr>
        <w:t>skin</w:t>
      </w:r>
      <w:r>
        <w:rPr/>
        <w:t xml:space="preserve"> are similar in accuracy </w:t>
      </w:r>
      <w:del w:id="247" w:author="Guillermo" w:date="2017-07-10T16:48:00Z">
        <w:r>
          <w:rPr/>
          <w:delText xml:space="preserve">with </w:delText>
        </w:r>
      </w:del>
      <w:ins w:id="248" w:author="Guillermo" w:date="2017-07-10T16:48:00Z">
        <w:r>
          <w:rPr/>
          <w:t xml:space="preserve">to </w:t>
        </w:r>
      </w:ins>
      <w:r>
        <w:rPr/>
        <w:t xml:space="preserve">those of the </w:t>
      </w:r>
      <w:ins w:id="249" w:author="Guillermo" w:date="2017-07-10T16:48:00Z">
        <w:r>
          <w:rPr/>
          <w:t xml:space="preserve">MODIS </w:t>
        </w:r>
      </w:ins>
      <w:ins w:id="250" w:author="Guillermo" w:date="2017-07-10T16:49:00Z">
        <w:r>
          <w:rPr/>
          <w:t>(</w:t>
        </w:r>
      </w:ins>
      <w:r>
        <w:fldChar w:fldCharType="begin"/>
      </w:r>
      <w:r>
        <w:instrText>ADDIN EN.CITE &lt;EndNote&gt;&lt;Cite&gt;&lt;Author&gt;Kilpatrick&lt;/Author&gt;&lt;Year&gt;2015&lt;/Year&gt;&lt;RecNum&gt;4015&lt;/RecNum&gt;&lt;DisplayText&gt;(Kilpatrick et al., 2015)&lt;/DisplayText&gt;&lt;record&gt;&lt;rec-number&gt;4015&lt;/rec-number&gt;&lt;foreign-keys&gt;&lt;key app="EN" db-id="5apr590ftef55zea20spppw6srsvdvdazzer" timestamp="1432891590"&gt;4015&lt;/key&gt;&lt;key app="ENWeb" db-id=""&gt;0&lt;/key&gt;&lt;/foreign-keys&gt;&lt;ref-type name="Journal Article"&gt;17&lt;/ref-type&gt;&lt;contributors&gt;&lt;authors&gt;&lt;author&gt;Kilpatrick, K. A.&lt;/author&gt;&lt;author&gt;Podestá, G.&lt;/author&gt;&lt;author&gt;Walsh, S.&lt;/author&gt;&lt;author&gt;Williams, E.&lt;/author&gt;&lt;author&gt;Halliwell, V.&lt;/author&gt;&lt;author&gt;Szczodrak, M.&lt;/author&gt;&lt;author&gt;Brown, O. B.&lt;/author&gt;&lt;author&gt;Minnett, P. J.&lt;/author&gt;&lt;author&gt;Evans, R.&lt;/author&gt;&lt;/authors&gt;&lt;/contributors&gt;&lt;titles&gt;&lt;title&gt;A decade of sea surface temperature from MODIS&lt;/title&gt;&lt;secondary-title&gt;Remote Sensing of Environment&lt;/secondary-title&gt;&lt;/titles&gt;&lt;periodical&gt;&lt;full-title&gt;Remote Sensing of Environment&lt;/full-title&gt;&lt;/periodical&gt;&lt;pages&gt;27-41&lt;/pages&gt;&lt;volume&gt;165&lt;/volume&gt;&lt;number&gt;0&lt;/number&gt;&lt;keywords&gt;&lt;keyword&gt;MODIS&lt;/keyword&gt;&lt;keyword&gt;Sea surface temperature&lt;/keyword&gt;&lt;keyword&gt;Validation&lt;/keyword&gt;&lt;keyword&gt;Calibration&lt;/keyword&gt;&lt;/keywords&gt;&lt;dates&gt;&lt;year&gt;2015&lt;/year&gt;&lt;pub-dates&gt;&lt;date&gt;8//&lt;/date&gt;&lt;/pub-dates&gt;&lt;/dates&gt;&lt;isbn&gt;0034-4257&lt;/isbn&gt;&lt;urls&gt;&lt;related-urls&gt;&lt;url&gt;http://www.sciencedirect.com/science/article/pii/S0034425715001650&lt;/url&gt;&lt;/related-urls&gt;&lt;/urls&gt;&lt;electronic-resource-num&gt;http://dx.doi.org/10.1016/j.rse.2015.04.023&lt;/electronic-resource-num&gt;&lt;/record&gt;&lt;/Cite&gt;&lt;/EndNote&gt;</w:instrText>
      </w:r>
      <w:r>
        <w:fldChar w:fldCharType="separate"/>
      </w:r>
      <w:bookmarkStart w:id="166" w:name="__Fieldmark__6647_1419489525"/>
      <w:r>
        <w:rPr/>
      </w:r>
      <w:ins w:id="251" w:author="Guillermo" w:date="2017-07-10T16:49:00Z">
        <w:r>
          <w:rPr/>
          <w:t>(Kilpatrick et al., 2015)</w:t>
        </w:r>
      </w:ins>
      <w:r>
        <w:rPr/>
      </w:r>
      <w:r>
        <w:fldChar w:fldCharType="end"/>
      </w:r>
      <w:hyperlink w:anchor="_ENREF_31">
        <w:ins w:id="252" w:author="Guillermo" w:date="2017-07-10T16:49:00Z">
          <w:bookmarkEnd w:id="166"/>
          <w:r>
            <w:rPr/>
            <w:t xml:space="preserve"> and AVHRR (</w:t>
          </w:r>
        </w:ins>
      </w:hyperlink>
      <w:r>
        <w:fldChar w:fldCharType="begin"/>
      </w:r>
      <w:r>
        <w:instrText>ADDIN EN.CITE &lt;EndNote&gt;&lt;Cite&gt;&lt;Author&gt;Kilpatrick&lt;/Author&gt;&lt;Year&gt;2001&lt;/Year&gt;&lt;RecNum&gt;428&lt;/RecNum&gt;&lt;DisplayText&gt;(Kilpatrick et al., 2001)&lt;/DisplayText&gt;&lt;record&gt;&lt;rec-number&gt;428&lt;/rec-number&gt;&lt;foreign-keys&gt;&lt;key app="EN" db-id="5apr590ftef55zea20spppw6srsvdvdazzer" timestamp="1419378182"&gt;428&lt;/key&gt;&lt;key app="ENWeb" db-id=""&gt;0&lt;/key&gt;&lt;/foreign-keys&gt;&lt;ref-type name="Journal Article"&gt;17&lt;/ref-type&gt;&lt;contributors&gt;&lt;authors&gt;&lt;author&gt;Kilpatrick, K. A.&lt;/author&gt;&lt;author&gt;G. P. Podestá&lt;/author&gt;&lt;author&gt;R. H. Evans&lt;/author&gt;&lt;/authors&gt;&lt;/contributors&gt;&lt;titles&gt;&lt;title&gt;Overview of the NOAA/NASA Pathfinder algorithm for Sea Surface Temperature and associated Matchup Database&lt;/title&gt;&lt;secondary-title&gt;Journal of Geophysical Research&lt;/secondary-title&gt;&lt;/titles&gt;&lt;periodical&gt;&lt;full-title&gt;Journal of Geophysical Research&lt;/full-title&gt;&lt;/periodical&gt;&lt;pages&gt;9179-9198&lt;/pages&gt;&lt;volume&gt;106&lt;/volume&gt;&lt;dates&gt;&lt;year&gt;2001&lt;/year&gt;&lt;/dates&gt;&lt;urls&gt;&lt;/urls&gt;&lt;/record&gt;&lt;/Cite&gt;&lt;/EndNote&gt;</w:instrText>
      </w:r>
      <w:r>
        <w:fldChar w:fldCharType="separate"/>
      </w:r>
      <w:bookmarkStart w:id="167" w:name="__Fieldmark__6658_1419489525"/>
      <w:r>
        <w:rPr/>
      </w:r>
      <w:ins w:id="253" w:author="Guillermo" w:date="2017-07-10T16:49:00Z">
        <w:r>
          <w:rPr/>
          <w:t>(Kilpatrick et al., 2001)</w:t>
        </w:r>
      </w:ins>
      <w:r>
        <w:rPr/>
      </w:r>
      <w:r>
        <w:fldChar w:fldCharType="end"/>
      </w:r>
      <w:hyperlink w:anchor="_ENREF_32">
        <w:ins w:id="254" w:author="Guillermo" w:date="2017-07-10T16:49:00Z">
          <w:bookmarkEnd w:id="167"/>
          <w:r>
            <w:rPr/>
            <w:t>)</w:t>
          </w:r>
        </w:ins>
      </w:hyperlink>
      <w:r>
        <w:rPr/>
        <w:t>heritage instrument</w:t>
      </w:r>
      <w:del w:id="255" w:author="Guillermo" w:date="2017-07-10T16:48:00Z">
        <w:r>
          <w:rPr/>
          <w:delText>,</w:delText>
        </w:r>
      </w:del>
      <w:r>
        <w:rPr/>
        <w:t xml:space="preserve"> </w:t>
      </w:r>
      <w:del w:id="256" w:author="Guillermo" w:date="2017-07-10T16:48:00Z">
        <w:r>
          <w:rPr/>
          <w:delText xml:space="preserve">MODIS </w:delText>
        </w:r>
      </w:del>
      <w:del w:id="257" w:author="Guillermo" w:date="2017-07-10T16:49:00Z">
        <w:r>
          <w:rPr/>
          <w:delText>(</w:delText>
        </w:r>
      </w:del>
      <w:r>
        <w:fldChar w:fldCharType="begin"/>
      </w:r>
      <w:r>
        <w:instrText>ADDIN EN.CITE &lt;EndNote&gt;&lt;Cite&gt;&lt;Author&gt;Kilpatrick&lt;/Author&gt;&lt;Year&gt;2015&lt;/Year&gt;&lt;RecNum&gt;4015&lt;/RecNum&gt;&lt;DisplayText&gt;(Kilpatrick et al., 2015)&lt;/DisplayText&gt;&lt;record&gt;&lt;rec-number&gt;4015&lt;/rec-number&gt;&lt;foreign-keys&gt;&lt;key app="EN" db-id="5apr590ftef55zea20spppw6srsvdvdazzer" timestamp="1432891590"&gt;4015&lt;/key&gt;&lt;key app="ENWeb" db-id=""&gt;0&lt;/key&gt;&lt;/foreign-keys&gt;&lt;ref-type name="Journal Article"&gt;17&lt;/ref-type&gt;&lt;contributors&gt;&lt;authors&gt;&lt;author&gt;Kilpatrick, K. A.&lt;/author&gt;&lt;author&gt;Podestá, G.&lt;/author&gt;&lt;author&gt;Walsh, S.&lt;/author&gt;&lt;author&gt;Williams, E.&lt;/author&gt;&lt;author&gt;Halliwell, V.&lt;/author&gt;&lt;author&gt;Szczodrak, M.&lt;/author&gt;&lt;author&gt;Brown, O. B.&lt;/author&gt;&lt;author&gt;Minnett, P. J.&lt;/author&gt;&lt;author&gt;Evans, R.&lt;/author&gt;&lt;/authors&gt;&lt;/contributors&gt;&lt;titles&gt;&lt;title&gt;A decade of sea surface temperature from MODIS&lt;/title&gt;&lt;secondary-title&gt;Remote Sensing of Environment&lt;/secondary-title&gt;&lt;/titles&gt;&lt;periodical&gt;&lt;full-title&gt;Remote Sensing of Environment&lt;/full-title&gt;&lt;/periodical&gt;&lt;pages&gt;27-41&lt;/pages&gt;&lt;volume&gt;165&lt;/volume&gt;&lt;number&gt;0&lt;/number&gt;&lt;keywords&gt;&lt;keyword&gt;MODIS&lt;/keyword&gt;&lt;keyword&gt;Sea surface temperature&lt;/keyword&gt;&lt;keyword&gt;Validation&lt;/keyword&gt;&lt;keyword&gt;Calibration&lt;/keyword&gt;&lt;/keywords&gt;&lt;dates&gt;&lt;year&gt;2015&lt;/year&gt;&lt;pub-dates&gt;&lt;date&gt;8//&lt;/date&gt;&lt;/pub-dates&gt;&lt;/dates&gt;&lt;isbn&gt;0034-4257&lt;/isbn&gt;&lt;urls&gt;&lt;related-urls&gt;&lt;url&gt;http://www.sciencedirect.com/science/article/pii/S0034425715001650&lt;/url&gt;&lt;/related-urls&gt;&lt;/urls&gt;&lt;electronic-resource-num&gt;http://dx.doi.org/10.1016/j.rse.2015.04.023&lt;/electronic-resource-num&gt;&lt;/record&gt;&lt;/Cite&gt;&lt;/EndNote&gt;</w:instrText>
      </w:r>
      <w:r>
        <w:fldChar w:fldCharType="separate"/>
      </w:r>
      <w:bookmarkStart w:id="168" w:name="__Fieldmark__6674_1419489525"/>
      <w:r>
        <w:rPr/>
      </w:r>
      <w:del w:id="258" w:author="Guillermo" w:date="2017-07-10T16:49:00Z">
        <w:r>
          <w:rPr/>
          <w:delText>(Kilpatrick et al., 2015)</w:delText>
        </w:r>
      </w:del>
      <w:r>
        <w:rPr/>
      </w:r>
      <w:r>
        <w:fldChar w:fldCharType="end"/>
      </w:r>
      <w:hyperlink w:anchor="_ENREF_31">
        <w:bookmarkEnd w:id="168"/>
        <w:r>
          <w:rPr/>
          <w:t>)</w:t>
        </w:r>
      </w:hyperlink>
      <w:del w:id="259" w:author="Guillermo" w:date="2017-07-10T16:49:00Z">
        <w:r>
          <w:rPr/>
          <w:delText xml:space="preserve"> and AVHRR (</w:delText>
        </w:r>
      </w:del>
      <w:r>
        <w:fldChar w:fldCharType="begin"/>
      </w:r>
      <w:r>
        <w:instrText>ADDIN EN.CITE &lt;EndNote&gt;&lt;Cite&gt;&lt;Author&gt;Kilpatrick&lt;/Author&gt;&lt;Year&gt;2001&lt;/Year&gt;&lt;RecNum&gt;428&lt;/RecNum&gt;&lt;DisplayText&gt;(Kilpatrick et al., 2001)&lt;/DisplayText&gt;&lt;record&gt;&lt;rec-number&gt;428&lt;/rec-number&gt;&lt;foreign-keys&gt;&lt;key app="EN" db-id="5apr590ftef55zea20spppw6srsvdvdazzer" timestamp="1419378182"&gt;428&lt;/key&gt;&lt;key app="ENWeb" db-id=""&gt;0&lt;/key&gt;&lt;/foreign-keys&gt;&lt;ref-type name="Journal Article"&gt;17&lt;/ref-type&gt;&lt;contributors&gt;&lt;authors&gt;&lt;author&gt;Kilpatrick, K. A.&lt;/author&gt;&lt;author&gt;G. P. Podestá&lt;/author&gt;&lt;author&gt;R. H. Evans&lt;/author&gt;&lt;/authors&gt;&lt;/contributors&gt;&lt;titles&gt;&lt;title&gt;Overview of the NOAA/NASA Pathfinder algorithm for Sea Surface Temperature and associated Matchup Database&lt;/title&gt;&lt;secondary-title&gt;Journal of Geophysical Research&lt;/secondary-title&gt;&lt;/titles&gt;&lt;periodical&gt;&lt;full-title&gt;Journal of Geophysical Research&lt;/full-title&gt;&lt;/periodical&gt;&lt;pages&gt;9179-9198&lt;/pages&gt;&lt;volume&gt;106&lt;/volume&gt;&lt;dates&gt;&lt;year&gt;2001&lt;/year&gt;&lt;/dates&gt;&lt;urls&gt;&lt;/urls&gt;&lt;/record&gt;&lt;/Cite&gt;&lt;/EndNote&gt;</w:instrText>
      </w:r>
      <w:r>
        <w:fldChar w:fldCharType="separate"/>
      </w:r>
      <w:bookmarkStart w:id="169" w:name="__Fieldmark__6685_1419489525"/>
      <w:r>
        <w:rPr/>
      </w:r>
      <w:del w:id="260" w:author="Guillermo" w:date="2017-07-10T16:49:00Z">
        <w:r>
          <w:rPr/>
          <w:delText>(Kilpatrick et al., 2001)</w:delText>
        </w:r>
      </w:del>
      <w:r>
        <w:rPr/>
      </w:r>
      <w:r>
        <w:fldChar w:fldCharType="end"/>
      </w:r>
      <w:hyperlink w:anchor="_ENREF_32">
        <w:del w:id="261" w:author="Guillermo" w:date="2017-07-10T16:49:00Z">
          <w:bookmarkEnd w:id="169"/>
          <w:r>
            <w:rPr/>
            <w:delText>)</w:delText>
          </w:r>
        </w:del>
      </w:hyperlink>
      <w:r>
        <w:rPr/>
        <w:t>, and have a good potential to extend reliable and accurate SSTs into the future (</w:t>
      </w:r>
      <w:r>
        <w:rPr/>
        <w:fldChar w:fldCharType="begin"/>
      </w:r>
      <w:r>
        <w:instrText> REF _Ref484858371 \h </w:instrText>
      </w:r>
      <w:r>
        <w:fldChar w:fldCharType="separate"/>
      </w:r>
      <w:r>
        <w:t>Figure 21</w:t>
      </w:r>
      <w:r>
        <w:fldChar w:fldCharType="end"/>
      </w:r>
      <w:r>
        <w:rPr/>
        <w:t xml:space="preserve">; </w:t>
      </w:r>
      <w:r>
        <w:rPr/>
        <w:fldChar w:fldCharType="begin"/>
      </w:r>
      <w:r>
        <w:instrText> REF _Ref487300601 \h </w:instrText>
      </w:r>
      <w:r>
        <w:fldChar w:fldCharType="separate"/>
      </w:r>
      <w:r>
        <w:t>Figure 20</w:t>
      </w:r>
      <w:r>
        <w:fldChar w:fldCharType="end"/>
      </w:r>
      <w:r>
        <w:rPr/>
        <w:t xml:space="preserve">; </w:t>
      </w:r>
      <w:r>
        <w:rPr/>
        <w:fldChar w:fldCharType="begin"/>
      </w:r>
      <w:r>
        <w:instrText> REF _Ref487300634 \h </w:instrText>
      </w:r>
      <w:r>
        <w:fldChar w:fldCharType="separate"/>
      </w:r>
      <w:r>
        <w:t>Figure 22</w:t>
      </w:r>
      <w:r>
        <w:fldChar w:fldCharType="end"/>
      </w:r>
      <w:r>
        <w:rPr/>
        <w:t>).</w:t>
      </w:r>
    </w:p>
    <w:p>
      <w:pPr>
        <w:pStyle w:val="Normal"/>
        <w:spacing w:lineRule="auto" w:line="480" w:before="0" w:after="200"/>
        <w:rPr/>
      </w:pPr>
      <w:r>
        <w:rPr/>
        <w:t xml:space="preserve">The series of satellite infrared radiometers </w:t>
      </w:r>
      <w:del w:id="262" w:author="Guillermo" w:date="2017-07-10T16:50:00Z">
        <w:r>
          <w:rPr/>
          <w:delText>dealt with</w:delText>
        </w:r>
      </w:del>
      <w:ins w:id="263" w:author="Guillermo" w:date="2017-07-10T16:50:00Z">
        <w:r>
          <w:rPr/>
          <w:t>discussed</w:t>
        </w:r>
      </w:ins>
      <w:r>
        <w:rPr/>
        <w:t xml:space="preserve"> in this paper are broad-swath imagers, but another type of satellite infrared radiometers also have the potential to contribute to the SST CDR. These narrow swath radiometers are designed to provide accurate SST</w:t>
      </w:r>
      <w:r>
        <w:rPr>
          <w:vertAlign w:val="subscript"/>
        </w:rPr>
        <w:t>skin</w:t>
      </w:r>
      <w:r>
        <w:rPr/>
        <w:t xml:space="preserve"> field for climate research by making two measurements through the atmosphere to improve the accuracy of the atmospheric correction (see below). These radiometers, called the Along-Track Radiometers (ATSR), have been flown o</w:t>
      </w:r>
      <w:ins w:id="264" w:author="Guillermo" w:date="2017-07-10T16:50:00Z">
        <w:r>
          <w:rPr/>
          <w:t>n</w:t>
        </w:r>
      </w:ins>
      <w:del w:id="265" w:author="Guillermo" w:date="2017-07-10T16:50:00Z">
        <w:r>
          <w:rPr/>
          <w:delText>f</w:delText>
        </w:r>
      </w:del>
      <w:r>
        <w:rPr/>
        <w:t xml:space="preserve"> a series of satellites </w:t>
      </w:r>
      <w:del w:id="266" w:author="Guillermo" w:date="2017-07-10T16:50:00Z">
        <w:r>
          <w:rPr/>
          <w:delText xml:space="preserve">of </w:delText>
        </w:r>
      </w:del>
      <w:ins w:id="267" w:author="Guillermo" w:date="2017-07-10T16:50:00Z">
        <w:r>
          <w:rPr/>
          <w:t xml:space="preserve">from </w:t>
        </w:r>
      </w:ins>
      <w:r>
        <w:rPr/>
        <w:t xml:space="preserve">the European Space Agency starting in 1991 </w:t>
      </w:r>
      <w:del w:id="268" w:author="Guillermo" w:date="2017-07-10T16:51:00Z">
        <w:r>
          <w:rPr/>
          <w:delText xml:space="preserve">on </w:delText>
        </w:r>
      </w:del>
      <w:ins w:id="269" w:author="Guillermo" w:date="2017-07-10T16:51:00Z">
        <w:r>
          <w:rPr/>
          <w:t xml:space="preserve">with </w:t>
        </w:r>
      </w:ins>
      <w:r>
        <w:rPr/>
        <w:t xml:space="preserve">ERS-1 </w:t>
      </w:r>
      <w:del w:id="270" w:author="Guillermo" w:date="2017-07-10T16:51:00Z">
        <w:r>
          <w:rPr/>
          <w:delText xml:space="preserve">and subsequent satellites </w:delText>
        </w:r>
      </w:del>
      <w:r>
        <w:rPr/>
        <w:t>(</w:t>
      </w:r>
      <w:r>
        <w:fldChar w:fldCharType="begin"/>
      </w:r>
      <w:r>
        <w:instrText>ADDIN EN.CITE &lt;EndNote&gt;&lt;Cite&gt;&lt;Author&gt;Minnett&lt;/Author&gt;&lt;Year&gt;1995&lt;/Year&gt;&lt;RecNum&gt;377&lt;/RecNum&gt;&lt;DisplayText&gt;(Minnett, 1995)&lt;/DisplayText&gt;&lt;record&gt;&lt;rec-number&gt;377&lt;/rec-number&gt;&lt;foreign-keys&gt;&lt;key app="EN" db-id="5apr590ftef55zea20spppw6srsvdvdazzer" timestamp="1419378184"&gt;377&lt;/key&gt;&lt;key app="ENWeb" db-id=""&gt;0&lt;/key&gt;&lt;/foreign-keys&gt;&lt;ref-type name="Book Section"&gt;5&lt;/ref-type&gt;&lt;contributors&gt;&lt;authors&gt;&lt;author&gt;Minnett, P.J.&lt;/author&gt;&lt;/authors&gt;&lt;secondary-authors&gt;&lt;author&gt;Ikeda, M. &lt;/author&gt;&lt;author&gt;F. Dobson&lt;/author&gt;&lt;/secondary-authors&gt;&lt;/contributors&gt;&lt;titles&gt;&lt;title&gt;Sea surface temperature measurements from the Along-Track Scanning Radiometer on ERS-1&lt;/title&gt;&lt;secondary-title&gt;Oceanographic Applications of Remote Sensing&lt;/secondary-title&gt;&lt;/titles&gt;&lt;pages&gt;131-143.&lt;/pages&gt;&lt;dates&gt;&lt;year&gt;1995&lt;/year&gt;&lt;/dates&gt;&lt;pub-location&gt;Boca Raton, Florida, USA&lt;/pub-location&gt;&lt;publisher&gt;CRC Press Inc.&lt;/publisher&gt;&lt;urls&gt;&lt;/urls&gt;&lt;/record&gt;&lt;/Cite&gt;&lt;/EndNote&gt;</w:instrText>
      </w:r>
      <w:r>
        <w:fldChar w:fldCharType="separate"/>
      </w:r>
      <w:bookmarkStart w:id="170" w:name="__Fieldmark__6728_1419489525"/>
      <w:r>
        <w:rPr/>
        <w:t>(Minnett, 1995)</w:t>
      </w:r>
      <w:r>
        <w:rPr/>
      </w:r>
      <w:r>
        <w:fldChar w:fldCharType="end"/>
      </w:r>
      <w:hyperlink w:anchor="_ENREF_41">
        <w:bookmarkEnd w:id="170"/>
        <w:r>
          <w:rPr/>
          <w:t xml:space="preserve">; </w:t>
        </w:r>
      </w:hyperlink>
      <w:r>
        <w:rPr/>
      </w:r>
      <w:r>
        <w:fldChar w:fldCharType="end"/>
      </w:r>
      <w:r>
        <w:fldChar w:fldCharType="begin"/>
      </w:r>
      <w:r>
        <w:instrText>ADDIN EN.CITE.DATA</w:instrText>
      </w:r>
      <w:r>
        <w:fldChar w:fldCharType="separate"/>
      </w:r>
      <w:bookmarkStart w:id="171" w:name="__Fieldmark__6739_1419489525"/>
      <w:bookmarkStart w:id="172" w:name="__Fieldmark__6740_1419489525"/>
      <w:bookmarkEnd w:id="172"/>
      <w:r>
        <w:rPr/>
        <w:t>(Llewellyn-Jones and Remedios, 2012; Mutlow et al., 1994)</w:t>
      </w:r>
      <w:r>
        <w:rPr/>
      </w:r>
      <w:r>
        <w:fldChar w:fldCharType="end"/>
      </w:r>
      <w:hyperlink w:anchor="_ENREF_33">
        <w:bookmarkEnd w:id="171"/>
        <w:r>
          <w:rPr/>
          <w:t>)</w:t>
        </w:r>
      </w:hyperlink>
      <w:ins w:id="271" w:author="Guillermo" w:date="2017-07-10T16:51:00Z">
        <w:r>
          <w:rPr/>
          <w:t>. These series extend</w:t>
        </w:r>
      </w:ins>
      <w:del w:id="272" w:author="Guillermo" w:date="2017-07-10T16:51:00Z">
        <w:r>
          <w:rPr/>
          <w:delText>,</w:delText>
        </w:r>
      </w:del>
      <w:r>
        <w:rPr/>
        <w:t xml:space="preserve"> through </w:t>
      </w:r>
      <w:del w:id="273" w:author="Guillermo" w:date="2017-07-10T16:51:00Z">
        <w:r>
          <w:rPr/>
          <w:delText xml:space="preserve">to </w:delText>
        </w:r>
      </w:del>
      <w:r>
        <w:rPr/>
        <w:t>the present with the Sea and Land Surface Temperature Radiometer (</w:t>
      </w:r>
      <w:r>
        <w:fldChar w:fldCharType="begin"/>
      </w:r>
      <w:r>
        <w:instrText>ADDIN EN.CITE &lt;EndNote&gt;&lt;Cite&gt;&lt;Author&gt;Coppo&lt;/Author&gt;&lt;Year&gt;2010&lt;/Year&gt;&lt;RecNum&gt;4795&lt;/RecNum&gt;&lt;DisplayText&gt;(Coppo et al., 2010)&lt;/DisplayText&gt;&lt;record&gt;&lt;rec-number&gt;4795&lt;/rec-number&gt;&lt;foreign-keys&gt;&lt;key app="EN" db-id="5apr590ftef55zea20spppw6srsvdvdazzer" timestamp="1499546215"&gt;4795&lt;/key&gt;&lt;/foreign-keys&gt;&lt;ref-type name="Journal Article"&gt;17&lt;/ref-type&gt;&lt;contributors&gt;&lt;authors&gt;&lt;author&gt;Coppo, P.&lt;/author&gt;&lt;author&gt;Ricciarelli, B.&lt;/author&gt;&lt;author&gt;Brandani, F.&lt;/author&gt;&lt;author&gt;Delderfield, J.&lt;/author&gt;&lt;author&gt;Ferlet, M.&lt;/author&gt;&lt;author&gt;Mutlow, C.&lt;/author&gt;&lt;author&gt;Munro, G.&lt;/author&gt;&lt;author&gt;Nightingale, T.&lt;/author&gt;&lt;author&gt;Smith, D.&lt;/author&gt;&lt;author&gt;Bianchi, S.&lt;/author&gt;&lt;author&gt;Nicol, P.&lt;/author&gt;&lt;author&gt;Kirschstein, S.&lt;/author&gt;&lt;author&gt;Hennig, T.&lt;/author&gt;&lt;author&gt;Engel, W.&lt;/author&gt;&lt;author&gt;Frerick, J.&lt;/author&gt;&lt;author&gt;Nieke, J.&lt;/author&gt;&lt;/authors&gt;&lt;/contributors&gt;&lt;titles&gt;&lt;title&gt;SLSTR: a high accuracy dual scan temperature radiometer for sea and land surface monitoring from space&lt;/title&gt;&lt;secondary-title&gt;Journal of Modern Optics&lt;/secondary-title&gt;&lt;/titles&gt;&lt;periodical&gt;&lt;full-title&gt;Journal of Modern Optics&lt;/full-title&gt;&lt;/periodical&gt;&lt;pages&gt;1815-1830&lt;/pages&gt;&lt;volume&gt;57&lt;/volume&gt;&lt;number&gt;18&lt;/number&gt;&lt;dates&gt;&lt;year&gt;2010&lt;/year&gt;&lt;pub-dates&gt;&lt;date&gt;2010/10/20&lt;/date&gt;&lt;/pub-dates&gt;&lt;/dates&gt;&lt;publisher&gt;Taylor &amp;amp; Francis&lt;/publisher&gt;&lt;isbn&gt;0950-0340&lt;/isbn&gt;&lt;urls&gt;&lt;related-urls&gt;&lt;url&gt;http://dx.doi.org/10.1080/09500340.2010.503010&lt;/url&gt;&lt;/related-urls&gt;&lt;/urls&gt;&lt;electronic-resource-num&gt;10.1080/09500340.2010.503010&lt;/electronic-resource-num&gt;&lt;/record&gt;&lt;/Cite&gt;&lt;/EndNote&gt;</w:instrText>
      </w:r>
      <w:r>
        <w:fldChar w:fldCharType="separate"/>
      </w:r>
      <w:bookmarkStart w:id="173" w:name="__Fieldmark__6761_1419489525"/>
      <w:r>
        <w:rPr/>
        <w:t>(Coppo et al., 2010)</w:t>
      </w:r>
      <w:r>
        <w:rPr/>
      </w:r>
      <w:r>
        <w:fldChar w:fldCharType="end"/>
      </w:r>
      <w:hyperlink w:anchor="_ENREF_12">
        <w:bookmarkEnd w:id="173"/>
        <w:r>
          <w:rPr/>
          <w:t>) on the Sentinel-3 satellites (</w:t>
        </w:r>
      </w:hyperlink>
      <w:r>
        <w:fldChar w:fldCharType="begin"/>
      </w:r>
      <w:r>
        <w:instrText>ADDIN EN.CITE &lt;EndNote&gt;&lt;Cite&gt;&lt;Author&gt;Donlon&lt;/Author&gt;&lt;Year&gt;2012&lt;/Year&gt;&lt;RecNum&gt;2581&lt;/RecNum&gt;&lt;DisplayText&gt;(Donlon et al., 2012)&lt;/DisplayText&gt;&lt;record&gt;&lt;rec-number&gt;2581&lt;/rec-number&gt;&lt;foreign-keys&gt;&lt;key app="EN" db-id="5apr590ftef55zea20spppw6srsvdvdazzer" timestamp="1419378179"&gt;2581&lt;/key&gt;&lt;key app="ENWeb" db-id=""&gt;0&lt;/key&gt;&lt;/foreign-keys&gt;&lt;ref-type name="Journal Article"&gt;17&lt;/ref-type&gt;&lt;contributors&gt;&lt;authors&gt;&lt;author&gt;Donlon, C.&lt;/author&gt;&lt;author&gt;Berruti, B.&lt;/author&gt;&lt;author&gt;Buongiorno, A.&lt;/author&gt;&lt;author&gt;Ferreira, M. H.&lt;/author&gt;&lt;author&gt;Féménias, P.&lt;/author&gt;&lt;author&gt;Frerick, J.&lt;/author&gt;&lt;author&gt;Goryl, P.&lt;/author&gt;&lt;author&gt;Klein, U.&lt;/author&gt;&lt;author&gt;Laur, H.&lt;/author&gt;&lt;author&gt;Mavrocordatos, C.&lt;/author&gt;&lt;author&gt;Nieke, J.&lt;/author&gt;&lt;author&gt;Rebhan, H.&lt;/author&gt;&lt;author&gt;Seitz, B.&lt;/author&gt;&lt;author&gt;Stroede, J.&lt;/author&gt;&lt;author&gt;Sciarra, R.&lt;/author&gt;&lt;/authors&gt;&lt;/contributors&gt;&lt;titles&gt;&lt;title&gt;The Global Monitoring for Environment and Security (GMES) Sentinel-3 mission&lt;/title&gt;&lt;secondary-title&gt;Remote Sensing of Environment&lt;/secondary-title&gt;&lt;/titles&gt;&lt;periodical&gt;&lt;full-title&gt;Remote Sensing of Environment&lt;/full-title&gt;&lt;/periodical&gt;&lt;pages&gt;37-57&lt;/pages&gt;&lt;volume&gt;120&lt;/volume&gt;&lt;number&gt;0&lt;/number&gt;&lt;keywords&gt;&lt;keyword&gt;Satellite&lt;/keyword&gt;&lt;keyword&gt;Sea surface temperature&lt;/keyword&gt;&lt;keyword&gt;Ocean colour&lt;/keyword&gt;&lt;keyword&gt;Altimetry&lt;/keyword&gt;&lt;keyword&gt;Land cover&lt;/keyword&gt;&lt;keyword&gt;Global Monitoring for Environment and Security&lt;/keyword&gt;&lt;keyword&gt;Sentinel-3&lt;/keyword&gt;&lt;/keywords&gt;&lt;dates&gt;&lt;year&gt;2012&lt;/year&gt;&lt;/dates&gt;&lt;isbn&gt;0034-4257&lt;/isbn&gt;&lt;urls&gt;&lt;related-urls&gt;&lt;url&gt;http://www.sciencedirect.com/science/article/pii/S0034425712000685&lt;/url&gt;&lt;/related-urls&gt;&lt;/urls&gt;&lt;electronic-resource-num&gt;10.1016/j.rse.2011.07.024&lt;/electronic-resource-num&gt;&lt;/record&gt;&lt;/Cite&gt;&lt;/EndNote&gt;</w:instrText>
      </w:r>
      <w:r>
        <w:fldChar w:fldCharType="separate"/>
      </w:r>
      <w:bookmarkStart w:id="174" w:name="__Fieldmark__6772_1419489525"/>
      <w:r>
        <w:rPr/>
        <w:t>(Donlon et al., 2012)</w:t>
      </w:r>
      <w:r>
        <w:rPr/>
      </w:r>
      <w:r>
        <w:fldChar w:fldCharType="end"/>
      </w:r>
      <w:hyperlink w:anchor="_ENREF_15">
        <w:bookmarkEnd w:id="174"/>
        <w:r>
          <w:rPr/>
          <w:t>). The SST</w:t>
        </w:r>
      </w:hyperlink>
      <w:r>
        <w:rPr>
          <w:vertAlign w:val="subscript"/>
        </w:rPr>
        <w:t xml:space="preserve">skin </w:t>
      </w:r>
      <w:r>
        <w:rPr/>
        <w:t>retrievals from the ATSR series of satellite radiometers (</w:t>
      </w:r>
      <w:r>
        <w:fldChar w:fldCharType="begin"/>
      </w:r>
      <w:r>
        <w:instrText>ADDIN EN.CITE &lt;EndNote&gt;&lt;Cite&gt;&lt;Author&gt;Embury&lt;/Author&gt;&lt;Year&gt;2012&lt;/Year&gt;&lt;RecNum&gt;2609&lt;/RecNum&gt;&lt;DisplayText&gt;(Embury and Merchant, 2012)&lt;/DisplayText&gt;&lt;record&gt;&lt;rec-number&gt;2609&lt;/rec-number&gt;&lt;foreign-keys&gt;&lt;key app="EN" db-id="5apr590ftef55zea20spppw6srsvdvdazzer" timestamp="1419378180"&gt;2609&lt;/key&gt;&lt;key app="ENWeb" db-id=""&gt;0&lt;/key&gt;&lt;/foreign-keys&gt;&lt;ref-type name="Journal Article"&gt;17&lt;/ref-type&gt;&lt;contributors&gt;&lt;authors&gt;&lt;author&gt;Embury, Owen&lt;/author&gt;&lt;author&gt;Merchant, Christopher J.&lt;/author&gt;&lt;/authors&gt;&lt;/contributors&gt;&lt;titles&gt;&lt;title&gt;A reprocessing for climate of sea surface temperature from the along-track scanning radiometers: A new retrieval scheme&lt;/title&gt;&lt;secondary-title&gt;Remote Sensing of Environment&lt;/secondary-title&gt;&lt;/titles&gt;&lt;periodical&gt;&lt;full-title&gt;Remote Sensing of Environment&lt;/full-title&gt;&lt;/periodical&gt;&lt;pages&gt;47-61&lt;/pages&gt;&lt;volume&gt;116&lt;/volume&gt;&lt;number&gt;0&lt;/number&gt;&lt;keywords&gt;&lt;keyword&gt;ATSR&lt;/keyword&gt;&lt;keyword&gt;Sea surface temperature&lt;/keyword&gt;&lt;keyword&gt;Remote sensing&lt;/keyword&gt;&lt;keyword&gt;Climate&lt;/keyword&gt;&lt;/keywords&gt;&lt;dates&gt;&lt;year&gt;2012&lt;/year&gt;&lt;/dates&gt;&lt;isbn&gt;0034-4257&lt;/isbn&gt;&lt;urls&gt;&lt;related-urls&gt;&lt;url&gt;http://www.sciencedirect.com/science/article/pii/S0034425711002124&lt;/url&gt;&lt;/related-urls&gt;&lt;/urls&gt;&lt;electronic-resource-num&gt;10.1016/j.rse.2010.11.020&lt;/electronic-resource-num&gt;&lt;/record&gt;&lt;/Cite&gt;&lt;/EndNote&gt;</w:instrText>
      </w:r>
      <w:r>
        <w:fldChar w:fldCharType="separate"/>
      </w:r>
      <w:bookmarkStart w:id="175" w:name="__Fieldmark__6784_1419489525"/>
      <w:r>
        <w:rPr/>
        <w:t>(Embury and Merchant, 2012)</w:t>
      </w:r>
      <w:r>
        <w:rPr/>
      </w:r>
      <w:r>
        <w:fldChar w:fldCharType="end"/>
      </w:r>
      <w:hyperlink w:anchor="_ENREF_18">
        <w:bookmarkEnd w:id="175"/>
        <w:r>
          <w:rPr/>
          <w:t xml:space="preserve">; </w:t>
        </w:r>
      </w:hyperlink>
      <w:r>
        <w:fldChar w:fldCharType="begin"/>
      </w:r>
      <w:r>
        <w:instrText>ADDIN EN.CITE &lt;EndNote&gt;&lt;Cite&gt;&lt;Author&gt;Merchant&lt;/Author&gt;&lt;Year&gt;2012&lt;/Year&gt;&lt;RecNum&gt;2644&lt;/RecNum&gt;&lt;DisplayText&gt;(Merchant et al., 2012)&lt;/DisplayText&gt;&lt;record&gt;&lt;rec-number&gt;2644&lt;/rec-number&gt;&lt;foreign-keys&gt;&lt;key app="EN" db-id="5apr590ftef55zea20spppw6srsvdvdazzer" timestamp="1419378184"&gt;2644&lt;/key&gt;&lt;key app="ENWeb" db-id=""&gt;0&lt;/key&gt;&lt;/foreign-keys&gt;&lt;ref-type name="Journal Article"&gt;17&lt;/ref-type&gt;&lt;contributors&gt;&lt;authors&gt;&lt;author&gt;Merchant, C. J.&lt;/author&gt;&lt;author&gt;O. Embury&lt;/author&gt;&lt;author&gt;N. A. Rayner&lt;/author&gt;&lt;author&gt;D. I. Berry&lt;/author&gt;&lt;author&gt;G. K. Corlett&lt;/author&gt;&lt;author&gt;K. Lean&lt;/author&gt;&lt;author&gt;K. L. Veal&lt;/author&gt;&lt;author&gt;E. C. Kent&lt;/author&gt;&lt;author&gt;D. T. Llewellyn-Jones&lt;/author&gt;&lt;author&gt;J. J. Remedios&lt;/author&gt;&lt;author&gt;R. Saunders&lt;/author&gt;&lt;/authors&gt;&lt;/contributors&gt;&lt;titles&gt;&lt;title&gt;A twenty-year independent record of sea surface temperature for climate from Along Track Scanning Radiometers&lt;/title&gt;&lt;secondary-title&gt;Journal of  Geophysical Research&lt;/secondary-title&gt;&lt;/titles&gt;&lt;periodical&gt;&lt;full-title&gt;Journal of  Geophysical Research&lt;/full-title&gt;&lt;/periodical&gt;&lt;volume&gt;117&lt;/volume&gt;&lt;section&gt;C12013&lt;/section&gt;&lt;dates&gt;&lt;year&gt;2012&lt;/year&gt;&lt;/dates&gt;&lt;urls&gt;&lt;/urls&gt;&lt;electronic-resource-num&gt;10.1029/2012JC008400&lt;/electronic-resource-num&gt;&lt;/record&gt;&lt;/Cite&gt;&lt;/EndNote&gt;</w:instrText>
      </w:r>
      <w:r>
        <w:fldChar w:fldCharType="separate"/>
      </w:r>
      <w:bookmarkStart w:id="176" w:name="__Fieldmark__6794_1419489525"/>
      <w:r>
        <w:rPr/>
        <w:t>(Merchant et al., 2012)</w:t>
      </w:r>
      <w:r>
        <w:rPr/>
      </w:r>
      <w:r>
        <w:fldChar w:fldCharType="end"/>
      </w:r>
      <w:hyperlink w:anchor="_ENREF_39">
        <w:bookmarkEnd w:id="176"/>
        <w:r>
          <w:rPr/>
          <w:t>) are the basis of the ESA SST Climate Change Initiative (</w:t>
        </w:r>
      </w:hyperlink>
      <w:r>
        <w:fldChar w:fldCharType="begin"/>
      </w:r>
      <w:r>
        <w:instrText>ADDIN EN.CITE &lt;EndNote&gt;&lt;Cite&gt;&lt;Author&gt;Hollmann&lt;/Author&gt;&lt;Year&gt;2013&lt;/Year&gt;&lt;RecNum&gt;4794&lt;/RecNum&gt;&lt;DisplayText&gt;(Hollmann et al., 2013)&lt;/DisplayText&gt;&lt;record&gt;&lt;rec-number&gt;4794&lt;/rec-number&gt;&lt;foreign-keys&gt;&lt;key app="EN" db-id="5apr590ftef55zea20spppw6srsvdvdazzer" timestamp="1499543248"&gt;4794&lt;/key&gt;&lt;/foreign-keys&gt;&lt;ref-type name="Journal Article"&gt;17&lt;/ref-type&gt;&lt;contributors&gt;&lt;authors&gt;&lt;author&gt;R. Hollmann&lt;/author&gt;&lt;author&gt;C. J. Merchant&lt;/author&gt;&lt;author&gt;R. Saunders&lt;/author&gt;&lt;author&gt;C. Downy&lt;/author&gt;&lt;author&gt;M. Buchwitz&lt;/author&gt;&lt;author&gt;A. Cazenave&lt;/author&gt;&lt;author&gt;E. Chuvieco&lt;/author&gt;&lt;author&gt;P. Defourny&lt;/author&gt;&lt;author&gt;G. de Leeuw&lt;/author&gt;&lt;author&gt;R. Forsberg&lt;/author&gt;&lt;author&gt;T. Holzer-Popp&lt;/author&gt;&lt;author&gt;F. Paul&lt;/author&gt;&lt;author&gt;S. Sandven&lt;/author&gt;&lt;author&gt;S. Sathyendranath&lt;/author&gt;&lt;author&gt;M. van Roozendael&lt;/author&gt;&lt;author&gt;W. Wagner&lt;/author&gt;&lt;/authors&gt;&lt;/contributors&gt;&lt;titles&gt;&lt;title&gt;The ESA Climate Change Initiative: Satellite Data Records for Essential Climate Variables&lt;/title&gt;&lt;secondary-title&gt;Bulletin of the American Meteorological Society&lt;/secondary-title&gt;&lt;/titles&gt;&lt;periodical&gt;&lt;full-title&gt;Bulletin of the American Meteorological Society&lt;/full-title&gt;&lt;/periodical&gt;&lt;pages&gt;1541-1552&lt;/pages&gt;&lt;volume&gt;94&lt;/volume&gt;&lt;number&gt;10&lt;/number&gt;&lt;dates&gt;&lt;year&gt;2013&lt;/year&gt;&lt;/dates&gt;&lt;urls&gt;&lt;related-urls&gt;&lt;url&gt;http://journals.ametsoc.org/doi/abs/10.1175/BAMS-D-11-00254.1&lt;/url&gt;&lt;/related-urls&gt;&lt;/urls&gt;&lt;electronic-resource-num&gt;10.1175/bams-d-11-00254.1&lt;/electronic-resource-num&gt;&lt;/record&gt;&lt;/Cite&gt;&lt;/EndNote&gt;</w:instrText>
      </w:r>
      <w:r>
        <w:fldChar w:fldCharType="separate"/>
      </w:r>
      <w:bookmarkStart w:id="177" w:name="__Fieldmark__6804_1419489525"/>
      <w:r>
        <w:rPr/>
        <w:t>(Hollmann et al., 2013)</w:t>
      </w:r>
      <w:r>
        <w:rPr/>
      </w:r>
      <w:r>
        <w:fldChar w:fldCharType="end"/>
      </w:r>
      <w:hyperlink w:anchor="_ENREF_28">
        <w:bookmarkEnd w:id="177"/>
        <w:r>
          <w:rPr/>
          <w:t>).</w:t>
        </w:r>
      </w:hyperlink>
    </w:p>
    <w:p>
      <w:pPr>
        <w:pStyle w:val="Normal"/>
        <w:spacing w:lineRule="auto" w:line="480" w:before="0" w:after="200"/>
        <w:rPr/>
      </w:pPr>
      <w:r>
        <w:rPr/>
        <w:t>It is tempting, and frequently done, to interpret the differences between satellite-derived SST</w:t>
      </w:r>
      <w:r>
        <w:rPr>
          <w:vertAlign w:val="subscript"/>
        </w:rPr>
        <w:t>skin</w:t>
      </w:r>
      <w:r>
        <w:rPr/>
        <w:t xml:space="preserve"> and any set of measurements used to validate them as being an estimate of the accuracies of the satellite retrievals. But, at the level of discrepancies that are presented here (Table 8) and elsewhere (e.g. </w:t>
      </w:r>
      <w:r>
        <w:fldChar w:fldCharType="begin"/>
      </w:r>
      <w:r>
        <w:instrText>ADDIN EN.CITE &lt;EndNote&gt;&lt;Cite&gt;&lt;Author&gt;Merchant&lt;/Author&gt;&lt;Year&gt;2012&lt;/Year&gt;&lt;RecNum&gt;2644&lt;/RecNum&gt;&lt;DisplayText&gt;(Merchant et al., 2012)&lt;/DisplayText&gt;&lt;record&gt;&lt;rec-number&gt;2644&lt;/rec-number&gt;&lt;foreign-keys&gt;&lt;key app="EN" db-id="5apr590ftef55zea20spppw6srsvdvdazzer" timestamp="1419378184"&gt;2644&lt;/key&gt;&lt;key app="ENWeb" db-id=""&gt;0&lt;/key&gt;&lt;/foreign-keys&gt;&lt;ref-type name="Journal Article"&gt;17&lt;/ref-type&gt;&lt;contributors&gt;&lt;authors&gt;&lt;author&gt;Merchant, C. J.&lt;/author&gt;&lt;author&gt;O. Embury&lt;/author&gt;&lt;author&gt;N. A. Rayner&lt;/author&gt;&lt;author&gt;D. I. Berry&lt;/author&gt;&lt;author&gt;G. K. Corlett&lt;/author&gt;&lt;author&gt;K. Lean&lt;/author&gt;&lt;author&gt;K. L. Veal&lt;/author&gt;&lt;author&gt;E. C. Kent&lt;/author&gt;&lt;author&gt;D. T. Llewellyn-Jones&lt;/author&gt;&lt;author&gt;J. J. Remedios&lt;/author&gt;&lt;author&gt;R. Saunders&lt;/author&gt;&lt;/authors&gt;&lt;/contributors&gt;&lt;titles&gt;&lt;title&gt;A twenty-year independent record of sea surface temperature for climate from Along Track Scanning Radiometers&lt;/title&gt;&lt;secondary-title&gt;Journal of  Geophysical Research&lt;/secondary-title&gt;&lt;/titles&gt;&lt;periodical&gt;&lt;full-title&gt;Journal of  Geophysical Research&lt;/full-title&gt;&lt;/periodical&gt;&lt;volume&gt;117&lt;/volume&gt;&lt;section&gt;C12013&lt;/section&gt;&lt;dates&gt;&lt;year&gt;2012&lt;/year&gt;&lt;/dates&gt;&lt;urls&gt;&lt;/urls&gt;&lt;electronic-resource-num&gt;10.1029/2012JC008400&lt;/electronic-resource-num&gt;&lt;/record&gt;&lt;/Cite&gt;&lt;/EndNote&gt;</w:instrText>
      </w:r>
      <w:r>
        <w:fldChar w:fldCharType="separate"/>
      </w:r>
      <w:bookmarkStart w:id="178" w:name="__Fieldmark__6820_1419489525"/>
      <w:r>
        <w:rPr/>
        <w:t>(Merchant et al., 2012)</w:t>
      </w:r>
      <w:r>
        <w:rPr/>
      </w:r>
      <w:r>
        <w:fldChar w:fldCharType="end"/>
      </w:r>
      <w:hyperlink w:anchor="_ENREF_39">
        <w:bookmarkEnd w:id="178"/>
        <w:r>
          <w:rPr/>
          <w:t xml:space="preserve">)  the contributions of the errors and uncertainties of the instruments used to provide the independent measurements and those introduced by the methods of the comparison themselves – such as temporal and spatial variability in the </w:t>
        </w:r>
      </w:hyperlink>
      <w:del w:id="274" w:author="Guillermo" w:date="2017-07-10T16:52:00Z">
        <w:r>
          <w:rPr/>
          <w:delText xml:space="preserve"> permitted intervals</w:delText>
        </w:r>
      </w:del>
      <w:ins w:id="275" w:author="Guillermo" w:date="2017-07-10T16:52:00Z">
        <w:r>
          <w:rPr/>
          <w:t>allowed separation</w:t>
        </w:r>
      </w:ins>
      <w:bookmarkStart w:id="179" w:name="_GoBack"/>
      <w:bookmarkEnd w:id="179"/>
      <w:r>
        <w:rPr/>
        <w:t xml:space="preserve"> between the satellite and in situ measurements – have to be taken into account. Thus, the statistics given here of comparisons with subsurface temperatures and ship radiometers are not a true estimate of the errors and uncertainties in the satellite retrievals. The true accuracies are better.</w:t>
      </w:r>
    </w:p>
    <w:p>
      <w:pPr>
        <w:pStyle w:val="Heading1"/>
        <w:numPr>
          <w:ilvl w:val="0"/>
          <w:numId w:val="3"/>
        </w:numPr>
        <w:rPr/>
      </w:pPr>
      <w:bookmarkStart w:id="180" w:name="_Toc351990406"/>
      <w:r>
        <w:rPr/>
        <w:t>SUMMARY</w:t>
      </w:r>
      <w:bookmarkEnd w:id="180"/>
      <w:r>
        <w:rPr/>
        <w:t xml:space="preserve"> AND CONCLUSIONS</w:t>
      </w:r>
    </w:p>
    <w:p>
      <w:pPr>
        <w:pStyle w:val="Normal"/>
        <w:spacing w:lineRule="auto" w:line="480"/>
        <w:rPr/>
      </w:pPr>
      <w:r>
        <w:rPr/>
        <w:t>We report on our analysis of the integrity of the VIIRS measurements, on the accuracies of the derived SST</w:t>
      </w:r>
      <w:r>
        <w:rPr>
          <w:vertAlign w:val="subscript"/>
        </w:rPr>
        <w:t>skin</w:t>
      </w:r>
      <w:r>
        <w:rPr/>
        <w:t>, and their potential to contribute to the Climate Data Record of SST. These analyses are based on less than two-years of on-orbit data. Our approach has been to assess the performance of VIIRS in producing accurate SST</w:t>
      </w:r>
      <w:r>
        <w:rPr>
          <w:vertAlign w:val="subscript"/>
        </w:rPr>
        <w:t>skin</w:t>
      </w:r>
      <w:r>
        <w:rPr/>
        <w:t xml:space="preserve"> has used a series of analyses.</w:t>
      </w:r>
    </w:p>
    <w:p>
      <w:pPr>
        <w:pStyle w:val="Normal"/>
        <w:spacing w:lineRule="auto" w:line="480"/>
        <w:rPr/>
      </w:pPr>
      <w:r>
        <w:rPr/>
        <w:t>Our main findings are summarized as:</w:t>
      </w:r>
    </w:p>
    <w:p>
      <w:pPr>
        <w:pStyle w:val="ListParagraph"/>
        <w:numPr>
          <w:ilvl w:val="0"/>
          <w:numId w:val="2"/>
        </w:numPr>
        <w:rPr/>
      </w:pPr>
      <w:r>
        <w:rPr/>
        <w:t>Infrared bands of VIIRS are very “clean” and lack many of the instrumental artifacts that were present in the initial MODIS measurements</w:t>
      </w:r>
    </w:p>
    <w:p>
      <w:pPr>
        <w:pStyle w:val="ListParagraph"/>
        <w:numPr>
          <w:ilvl w:val="0"/>
          <w:numId w:val="2"/>
        </w:numPr>
        <w:rPr/>
      </w:pPr>
      <w:r>
        <w:rPr/>
        <w:t>Spatial and temporal distributions of TOA brightness temperature and uncertainties in derived SSTs tally well with those derived from atmospheric radiative transfer equation simulations</w:t>
      </w:r>
    </w:p>
    <w:p>
      <w:pPr>
        <w:pStyle w:val="ListParagraph"/>
        <w:numPr>
          <w:ilvl w:val="0"/>
          <w:numId w:val="2"/>
        </w:numPr>
        <w:rPr/>
      </w:pPr>
      <w:r>
        <w:rPr/>
        <w:t>Validation using other satellite-derived SSTs, analysis fields, ship-board radiometers and buoys indicate that VIIRS SST</w:t>
      </w:r>
      <w:r>
        <w:rPr>
          <w:vertAlign w:val="subscript"/>
        </w:rPr>
        <w:t>skin</w:t>
      </w:r>
      <w:r>
        <w:rPr/>
        <w:t xml:space="preserve"> are of good accuracy and have the potential to make significant contribution to SST CDRs</w:t>
      </w:r>
    </w:p>
    <w:p>
      <w:pPr>
        <w:pStyle w:val="ListParagraph"/>
        <w:numPr>
          <w:ilvl w:val="0"/>
          <w:numId w:val="2"/>
        </w:numPr>
        <w:rPr/>
      </w:pPr>
      <w:r>
        <w:rPr/>
        <w:t>Performance of the heritage Decision Tree VIIRS cloud screening scheme has been improved by using a new Alternating Decision Tree approach.</w:t>
      </w:r>
    </w:p>
    <w:p>
      <w:pPr>
        <w:pStyle w:val="ListParagraph"/>
        <w:numPr>
          <w:ilvl w:val="0"/>
          <w:numId w:val="2"/>
        </w:numPr>
        <w:rPr/>
      </w:pPr>
      <w:r>
        <w:rPr/>
        <w:t>11 – 12 µm (day and night; Equation 4 ) SST</w:t>
      </w:r>
      <w:r>
        <w:rPr>
          <w:vertAlign w:val="subscript"/>
        </w:rPr>
        <w:t>skin</w:t>
      </w:r>
      <w:r>
        <w:rPr/>
        <w:t xml:space="preserve"> retrievals show accuracies comparable to those of MODIS;  the 3.75 – 11 – 12 µm night-time VIIRS SST</w:t>
      </w:r>
      <w:r>
        <w:rPr>
          <w:vertAlign w:val="subscript"/>
        </w:rPr>
        <w:t>skin</w:t>
      </w:r>
      <w:r>
        <w:rPr/>
        <w:t xml:space="preserve"> retrievals (Equation 5) show improved accuracies compared to the MODIS retrievals using the 3.65 and 4.05 μm measurements (Equation 2). </w:t>
      </w:r>
    </w:p>
    <w:p>
      <w:pPr>
        <w:pStyle w:val="ListParagraph"/>
        <w:numPr>
          <w:ilvl w:val="0"/>
          <w:numId w:val="2"/>
        </w:numPr>
        <w:rPr/>
      </w:pPr>
      <w:r>
        <w:rPr/>
        <w:t>The standard deviation of the SST</w:t>
      </w:r>
      <w:r>
        <w:rPr>
          <w:vertAlign w:val="subscript"/>
        </w:rPr>
        <w:t>skin</w:t>
      </w:r>
      <w:r>
        <w:rPr/>
        <w:t xml:space="preserve"> derived using Equations 4 and 5 atmospheric correction algorithms indicate that VIIRS is capable of producing climate-quality SSTs.</w:t>
      </w:r>
    </w:p>
    <w:p>
      <w:pPr>
        <w:pStyle w:val="Normal"/>
        <w:spacing w:lineRule="auto" w:line="480"/>
        <w:rPr/>
      </w:pPr>
      <w:r>
        <w:rPr/>
        <w:t>The results presented here for the NASA VIIRS continuity algorithm are a subset of a much larger body of study on the accuracy of SST EDR records. The aim of the broader effort is to develop and evaluate candidate SST</w:t>
      </w:r>
      <w:r>
        <w:rPr>
          <w:vertAlign w:val="subscript"/>
        </w:rPr>
        <w:t>skin</w:t>
      </w:r>
      <w:r>
        <w:rPr/>
        <w:t xml:space="preserve"> algorithms, improve assessment of pixel quality determination, and provide accuracy evaluation methodologies across multiple IR sensors, with the goal of extending and improving the existing four-decade IR based SST CDR from the AVHRR Pathfinder, MODIS and now VIIRS. </w:t>
      </w:r>
    </w:p>
    <w:p>
      <w:pPr>
        <w:pStyle w:val="Normal"/>
        <w:spacing w:lineRule="auto" w:line="480"/>
        <w:rPr/>
      </w:pPr>
      <w:r>
        <w:rPr/>
      </w:r>
    </w:p>
    <w:p>
      <w:pPr>
        <w:pStyle w:val="Normal"/>
        <w:spacing w:lineRule="auto" w:line="480"/>
        <w:rPr/>
      </w:pPr>
      <w:r>
        <w:rPr/>
      </w:r>
    </w:p>
    <w:p>
      <w:pPr>
        <w:pStyle w:val="Normal"/>
        <w:spacing w:lineRule="auto" w:line="480"/>
        <w:rPr/>
      </w:pPr>
      <w:r>
        <w:rPr/>
      </w:r>
    </w:p>
    <w:p>
      <w:pPr>
        <w:pStyle w:val="Normal"/>
        <w:spacing w:lineRule="auto" w:line="480"/>
        <w:rPr/>
      </w:pPr>
      <w:r>
        <w:rPr/>
      </w:r>
    </w:p>
    <w:p>
      <w:pPr>
        <w:pStyle w:val="Heading1"/>
        <w:numPr>
          <w:ilvl w:val="0"/>
          <w:numId w:val="3"/>
        </w:numPr>
        <w:rPr/>
      </w:pPr>
      <w:r>
        <w:rPr/>
        <w:t xml:space="preserve"> </w:t>
      </w:r>
      <w:r>
        <w:rPr/>
        <w:t>Acknowledgements</w:t>
      </w:r>
    </w:p>
    <w:p>
      <w:pPr>
        <w:pStyle w:val="Normal"/>
        <w:spacing w:lineRule="auto" w:line="480"/>
        <w:rPr/>
      </w:pPr>
      <w:r>
        <w:rPr/>
        <w:t xml:space="preserve">Discussions with teams working on the assessment of the VIIRS SSTs in operational environments at NOAA led by A. Ignatov and at the US Navy led by D. May have been very constructive, as were those with R. Arnone of the Naval Research Laboratory (now at the University of Southern Mississippi) especially early in the S-NPP mission. Information provided by the VIIRS Characterization Support Team at NASA Goddard, led by X. Xiong has helped us in understanding the VIIRS instrument, as have discussions prior to launch with the Northrop Grumman team, especially S. Jackson. The support from the captains, officers, and crews of the research vessels that have hosted the M-AERI is gratefully acknowledged, as is the enthusiastic support of personnel at Royal Caribbean Cruise Lines (RCCL) and of Nippon Yusen Kabushiki Kaisha (NYK Line), both ashore as well as at sea. WindSat data are produced by Remote Sensing Systems (RSS) and sponsored by the NASA Earth Science MEaSUREs DISCOVER Project and the NASA Earth Science Physical Oceanography Program. RSS WindSat data are available at </w:t>
      </w:r>
      <w:hyperlink r:id="rId31">
        <w:r>
          <w:rPr>
            <w:rStyle w:val="InternetLink"/>
          </w:rPr>
          <w:t>www.remss.com</w:t>
        </w:r>
      </w:hyperlink>
      <w:r>
        <w:rPr/>
        <w:t>. This study was supported by the NASA Earth Science Physical Oceanography Program, (NNX11AK88G and NNX14AP79A).</w:t>
      </w:r>
    </w:p>
    <w:p>
      <w:pPr>
        <w:pStyle w:val="Normal"/>
        <w:spacing w:lineRule="auto" w:line="480"/>
        <w:rPr/>
      </w:pPr>
      <w:r>
        <w:rPr/>
      </w:r>
    </w:p>
    <w:p>
      <w:pPr>
        <w:pStyle w:val="Normal"/>
        <w:spacing w:lineRule="auto" w:line="480"/>
        <w:rPr/>
      </w:pPr>
      <w:r>
        <w:rPr/>
      </w:r>
    </w:p>
    <w:p>
      <w:pPr>
        <w:pStyle w:val="Normal"/>
        <w:spacing w:lineRule="auto" w:line="480"/>
        <w:rPr/>
      </w:pPr>
      <w:r>
        <w:rPr/>
      </w:r>
    </w:p>
    <w:p>
      <w:pPr>
        <w:pStyle w:val="Normal"/>
        <w:spacing w:lineRule="auto" w:line="480"/>
        <w:rPr/>
      </w:pPr>
      <w:r>
        <w:rPr/>
      </w:r>
    </w:p>
    <w:p>
      <w:pPr>
        <w:pStyle w:val="Normal"/>
        <w:spacing w:lineRule="auto" w:line="480"/>
        <w:rPr/>
      </w:pPr>
      <w:r>
        <w:rPr/>
      </w:r>
    </w:p>
    <w:p>
      <w:pPr>
        <w:pStyle w:val="Normal"/>
        <w:spacing w:lineRule="auto" w:line="480"/>
        <w:rPr>
          <w:rFonts w:eastAsia="ＭＳ ゴシック" w:eastAsiaTheme="majorEastAsia"/>
          <w:b/>
          <w:b/>
          <w:bCs/>
          <w:sz w:val="28"/>
          <w:szCs w:val="28"/>
        </w:rPr>
      </w:pPr>
      <w:bookmarkStart w:id="181" w:name="_Toc351990433"/>
      <w:bookmarkStart w:id="182" w:name="_Toc351990433"/>
      <w:r>
        <w:rPr>
          <w:rFonts w:eastAsia="ＭＳ ゴシック" w:eastAsiaTheme="majorEastAsia"/>
          <w:b/>
          <w:bCs/>
          <w:sz w:val="28"/>
          <w:szCs w:val="28"/>
        </w:rPr>
      </w:r>
    </w:p>
    <w:p>
      <w:pPr>
        <w:pStyle w:val="Heading1"/>
        <w:numPr>
          <w:ilvl w:val="0"/>
          <w:numId w:val="3"/>
        </w:numPr>
        <w:rPr/>
      </w:pPr>
      <w:bookmarkStart w:id="183" w:name="_Toc351990433"/>
      <w:bookmarkEnd w:id="183"/>
      <w:r>
        <w:rPr/>
        <w:t>REFERENCES</w:t>
      </w:r>
    </w:p>
    <w:p>
      <w:pPr>
        <w:pStyle w:val="EndNoteBibliography"/>
        <w:spacing w:before="0" w:after="0"/>
        <w:ind w:left="720" w:hanging="720"/>
        <w:rPr/>
      </w:pPr>
      <w:r>
        <w:fldChar w:fldCharType="begin"/>
      </w:r>
      <w:r>
        <w:instrText>ADDIN EN.REFLIST</w:instrText>
      </w:r>
      <w:r>
        <w:fldChar w:fldCharType="separate"/>
      </w:r>
      <w:bookmarkStart w:id="184" w:name="__Fieldmark__7002_1419489525"/>
      <w:r>
        <w:rPr/>
        <w:t>A</w:t>
      </w:r>
      <w:bookmarkStart w:id="185" w:name="_ENREF_1"/>
      <w:r>
        <w:rPr/>
        <w:t>ltman, D.G. and Bland, J.M., 1994. Diagnostic tests. 1: Sensitivity and specificity. British Medical Journal, 308(6943): 1552-1552.</w:t>
      </w:r>
      <w:bookmarkEnd w:id="184"/>
      <w:bookmarkEnd w:id="185"/>
      <w:r>
        <w:rPr/>
      </w:r>
      <w:r>
        <w:fldChar w:fldCharType="end"/>
      </w:r>
    </w:p>
    <w:p>
      <w:pPr>
        <w:pStyle w:val="EndNoteBibliography"/>
        <w:spacing w:before="0" w:after="0"/>
        <w:ind w:left="720" w:hanging="720"/>
        <w:rPr/>
      </w:pPr>
      <w:bookmarkStart w:id="186" w:name="_ENREF_2"/>
      <w:bookmarkEnd w:id="186"/>
      <w:r>
        <w:rPr/>
        <w:t>Arbelo, M., Hernández-Leal, P.A., Pérez-García, S. and González-Calvo, A., 2005. SeaWiFS data to detect AVHRR-derived SST affected by aerosols. Advances in Space Research, 36(5): 783-786.</w:t>
      </w:r>
    </w:p>
    <w:p>
      <w:pPr>
        <w:pStyle w:val="EndNoteBibliography"/>
        <w:spacing w:before="0" w:after="0"/>
        <w:ind w:left="720" w:hanging="720"/>
        <w:rPr/>
      </w:pPr>
      <w:bookmarkStart w:id="187" w:name="_ENREF_3"/>
      <w:bookmarkEnd w:id="187"/>
      <w:r>
        <w:rPr/>
        <w:t>Arbelo, M., Podestá, G.P., Hernández-Leal, P.A. and Diaz, J.P., 2003. Use of TOMS data to correct the saharan dust effects on SST retrievals from satellite. Advances in Space Research, 32(11): 2175-2180.</w:t>
      </w:r>
    </w:p>
    <w:p>
      <w:pPr>
        <w:pStyle w:val="EndNoteBibliography"/>
        <w:spacing w:before="0" w:after="0"/>
        <w:ind w:left="720" w:hanging="720"/>
        <w:rPr/>
      </w:pPr>
      <w:bookmarkStart w:id="188" w:name="_ENREF_4"/>
      <w:bookmarkEnd w:id="188"/>
      <w:r>
        <w:rPr/>
        <w:t>August, T. et al., 2012. IASI on Metop-A: Operational Level 2 retrievals after five years in orbit. Journal of Quantitative Spectroscopy and Radiative Transfer, 113(11): 1340-1371.</w:t>
      </w:r>
    </w:p>
    <w:p>
      <w:pPr>
        <w:pStyle w:val="EndNoteBibliography"/>
        <w:spacing w:before="0" w:after="0"/>
        <w:ind w:left="720" w:hanging="720"/>
        <w:rPr/>
      </w:pPr>
      <w:bookmarkStart w:id="189" w:name="_ENREF_5"/>
      <w:bookmarkEnd w:id="189"/>
      <w:r>
        <w:rPr/>
        <w:t>Banerjee, S., 1978. A surface renewal model for interfacial heat and mass transfer in transient two-phase flow. International Journal of Multiphase Flow, 4(5): 571-573.</w:t>
      </w:r>
    </w:p>
    <w:p>
      <w:pPr>
        <w:pStyle w:val="EndNoteBibliography"/>
        <w:spacing w:before="0" w:after="0"/>
        <w:ind w:left="720" w:hanging="720"/>
        <w:rPr/>
      </w:pPr>
      <w:bookmarkStart w:id="190" w:name="_ENREF_6"/>
      <w:bookmarkEnd w:id="190"/>
      <w:r>
        <w:rPr/>
        <w:t>Banzon, V.F., Reynolds, R.W., Stokes, D. and Xue, Y., 2014. A 1/4°-Spatial-Resolution Daily Sea Surface Temperature Climatology Based on a Blended Satellite and in situ Analysis. Journal of Climate, 27(21): 8221-8228.</w:t>
      </w:r>
    </w:p>
    <w:p>
      <w:pPr>
        <w:pStyle w:val="EndNoteBibliography"/>
        <w:spacing w:before="0" w:after="0"/>
        <w:ind w:left="720" w:hanging="720"/>
        <w:rPr/>
      </w:pPr>
      <w:bookmarkStart w:id="191" w:name="_ENREF_7"/>
      <w:bookmarkEnd w:id="191"/>
      <w:r>
        <w:rPr/>
        <w:t>Barker-Snook, I., Theocharous, E. and Fox, N.P., 2016. 2016 comparison of IR brightness temperature measurements in support of satellite validation. Part 2: Laboratory comparison of radiation thermometers.</w:t>
      </w:r>
    </w:p>
    <w:p>
      <w:pPr>
        <w:pStyle w:val="EndNoteBibliography"/>
        <w:spacing w:before="0" w:after="0"/>
        <w:ind w:left="720" w:hanging="720"/>
        <w:rPr/>
      </w:pPr>
      <w:bookmarkStart w:id="192" w:name="_ENREF_8"/>
      <w:r>
        <w:rPr/>
        <w:t>Bertie, J.E. and Lan, Z.D., 1996. Infrared intensities of liquids XX: the intensity of the OH stretching band revisited, and the best current values of the optical constants of H</w:t>
      </w:r>
      <w:r>
        <w:rPr>
          <w:vertAlign w:val="subscript"/>
        </w:rPr>
        <w:t>2</w:t>
      </w:r>
      <w:r>
        <w:rPr/>
        <w:t>O (l) at 25</w:t>
      </w:r>
      <w:r>
        <w:rPr>
          <w:vertAlign w:val="superscript"/>
        </w:rPr>
        <w:t>o</w:t>
      </w:r>
      <w:r>
        <w:rPr/>
        <w:t>C between 15,000 and 1 cm</w:t>
      </w:r>
      <w:r>
        <w:rPr>
          <w:vertAlign w:val="superscript"/>
        </w:rPr>
        <w:t>-1</w:t>
      </w:r>
      <w:bookmarkEnd w:id="192"/>
      <w:r>
        <w:rPr/>
        <w:t>. App. Spectroscopy, 50: 1047-1057.</w:t>
      </w:r>
    </w:p>
    <w:p>
      <w:pPr>
        <w:pStyle w:val="EndNoteBibliography"/>
        <w:spacing w:before="0" w:after="0"/>
        <w:ind w:left="720" w:hanging="720"/>
        <w:rPr/>
      </w:pPr>
      <w:bookmarkStart w:id="193" w:name="_ENREF_9"/>
      <w:bookmarkEnd w:id="193"/>
      <w:r>
        <w:rPr/>
        <w:t>Blumstein, D. et al., 2004. IASI instrument: technical overview and measured performances. In: M. Strojnik (Editor), Proceedings of Infrared Spaceborne Remote Sensing XII, SPIE Vol. 5543, . SPIE, Bellingham, WA, pp. 196-207.</w:t>
      </w:r>
    </w:p>
    <w:p>
      <w:pPr>
        <w:pStyle w:val="EndNoteBibliography"/>
        <w:spacing w:before="0" w:after="0"/>
        <w:ind w:left="720" w:hanging="720"/>
        <w:rPr/>
      </w:pPr>
      <w:bookmarkStart w:id="194" w:name="_ENREF_10"/>
      <w:bookmarkEnd w:id="194"/>
      <w:r>
        <w:rPr/>
        <w:t>Bogdanoff, A.S. et al., 2015. Sensitivity of infrared sea surface temperature retrievals to the vertical distribution of airborne dust aerosol. Remote Sensing of Environment, 159: 1-13.</w:t>
      </w:r>
    </w:p>
    <w:p>
      <w:pPr>
        <w:pStyle w:val="EndNoteBibliography"/>
        <w:spacing w:before="0" w:after="0"/>
        <w:ind w:left="720" w:hanging="720"/>
        <w:rPr/>
      </w:pPr>
      <w:bookmarkStart w:id="195" w:name="_ENREF_11"/>
      <w:bookmarkEnd w:id="195"/>
      <w:r>
        <w:rPr/>
        <w:t>Bouali, M. and Ignatov, A., 2014. Adaptive Reduction of Striping for Improved Sea Surface Temperature Imagery from Suomi National Polar-Orbiting Partnership (S-NPP) Visible Infrared Imaging Radiometer Suite (VIIRS). Journal of Atmospheric and Oceanic Technology, 31(1): 150-163.</w:t>
      </w:r>
    </w:p>
    <w:p>
      <w:pPr>
        <w:pStyle w:val="EndNoteBibliography"/>
        <w:spacing w:before="0" w:after="0"/>
        <w:ind w:left="720" w:hanging="720"/>
        <w:rPr/>
      </w:pPr>
      <w:bookmarkStart w:id="196" w:name="_ENREF_12"/>
      <w:bookmarkEnd w:id="196"/>
      <w:r>
        <w:rPr/>
        <w:t>Coppo, P. et al., 2010. SLSTR: a high accuracy dual scan temperature radiometer for sea and land surface monitoring from space. Journal of Modern Optics, 57(18): 1815-1830.</w:t>
      </w:r>
    </w:p>
    <w:p>
      <w:pPr>
        <w:pStyle w:val="EndNoteBibliography"/>
        <w:spacing w:before="0" w:after="0"/>
        <w:ind w:left="720" w:hanging="720"/>
        <w:rPr/>
      </w:pPr>
      <w:bookmarkStart w:id="197" w:name="_ENREF_13"/>
      <w:bookmarkEnd w:id="197"/>
      <w:r>
        <w:rPr/>
        <w:t>Corlett, G.K. et al., 2006. The accuracy of SST retrievals from AATSR: An initial assessment through geophysical validation against in situ radiometers, buoys and other SST data sets. Advances in Space Research, 37(4): 764-769.</w:t>
      </w:r>
    </w:p>
    <w:p>
      <w:pPr>
        <w:pStyle w:val="EndNoteBibliography"/>
        <w:spacing w:before="0" w:after="0"/>
        <w:ind w:left="720" w:hanging="720"/>
        <w:rPr/>
      </w:pPr>
      <w:bookmarkStart w:id="198" w:name="_ENREF_14"/>
      <w:bookmarkEnd w:id="198"/>
      <w:r>
        <w:rPr/>
        <w:t>Cracknell, A.P., 1997. The Advanced Very High Resolution Radiometer. CRC Press, Taylor and Francis, London, UK, 968 pp.</w:t>
      </w:r>
    </w:p>
    <w:p>
      <w:pPr>
        <w:pStyle w:val="EndNoteBibliography"/>
        <w:spacing w:before="0" w:after="0"/>
        <w:ind w:left="720" w:hanging="720"/>
        <w:rPr/>
      </w:pPr>
      <w:bookmarkStart w:id="199" w:name="_ENREF_15"/>
      <w:bookmarkEnd w:id="199"/>
      <w:r>
        <w:rPr/>
        <w:t>Donlon, C. et al., 2012. The Global Monitoring for Environment and Security (GMES) Sentinel-3 mission. Remote Sensing of Environment, 120(0): 37-57.</w:t>
      </w:r>
    </w:p>
    <w:p>
      <w:pPr>
        <w:pStyle w:val="EndNoteBibliography"/>
        <w:spacing w:before="0" w:after="0"/>
        <w:ind w:left="720" w:hanging="720"/>
        <w:rPr/>
      </w:pPr>
      <w:bookmarkStart w:id="200" w:name="_ENREF_16"/>
      <w:bookmarkEnd w:id="200"/>
      <w:r>
        <w:rPr/>
        <w:t>Donlon, C. et al., 2008. An Infrared Sea Surface Temperature Autonomous Radiometer (ISAR) for Deployment aboard Volunteer Observing Ships (VOS). Journal of Atmospheric and Oceanic Technology, 25(1): 93-113.</w:t>
      </w:r>
    </w:p>
    <w:p>
      <w:pPr>
        <w:pStyle w:val="EndNoteBibliography"/>
        <w:spacing w:before="0" w:after="0"/>
        <w:ind w:left="720" w:hanging="720"/>
        <w:rPr/>
      </w:pPr>
      <w:bookmarkStart w:id="201" w:name="_ENREF_17"/>
      <w:bookmarkEnd w:id="201"/>
      <w:r>
        <w:rPr/>
        <w:t>Donlon, C.J. et al., 2002. Toward improved validation of satellite sea surface skin temperature measurements for climate research. Journal of Climate, 15: 353-369.</w:t>
      </w:r>
    </w:p>
    <w:p>
      <w:pPr>
        <w:pStyle w:val="EndNoteBibliography"/>
        <w:spacing w:before="0" w:after="0"/>
        <w:ind w:left="720" w:hanging="720"/>
        <w:rPr/>
      </w:pPr>
      <w:bookmarkStart w:id="202" w:name="_ENREF_18"/>
      <w:bookmarkEnd w:id="202"/>
      <w:r>
        <w:rPr/>
        <w:t>Embury, O. and Merchant, C.J., 2012. A reprocessing for climate of sea surface temperature from the along-track scanning radiometers: A new retrieval scheme. Remote Sensing of Environment, 116(0): 47-61.</w:t>
      </w:r>
    </w:p>
    <w:p>
      <w:pPr>
        <w:pStyle w:val="EndNoteBibliography"/>
        <w:spacing w:before="0" w:after="0"/>
        <w:ind w:left="720" w:hanging="720"/>
        <w:rPr/>
      </w:pPr>
      <w:bookmarkStart w:id="203" w:name="_ENREF_19"/>
      <w:bookmarkEnd w:id="203"/>
      <w:r>
        <w:rPr/>
        <w:t>Embury, O., Merchant, C.J. and Corlett, G.K., 2012. A reprocessing for climate of sea surface temperature from the along-track scanning radiometers: Initial validation, accounting for skin and diurnal variability effects. Remote Sensing of Environment, 116(0): 62-78.</w:t>
      </w:r>
    </w:p>
    <w:p>
      <w:pPr>
        <w:pStyle w:val="EndNoteBibliography"/>
        <w:spacing w:before="0" w:after="0"/>
        <w:ind w:left="720" w:hanging="720"/>
        <w:rPr/>
      </w:pPr>
      <w:bookmarkStart w:id="204" w:name="_ENREF_20"/>
      <w:bookmarkEnd w:id="204"/>
      <w:r>
        <w:rPr/>
        <w:t>Esaias, W.E. et al., 1998. An Overview of MODIS Capabilities for Ocean Science Observations. IEEE Transactions on Geoscience and Remote Sensing, 36: 1250-1265.</w:t>
      </w:r>
    </w:p>
    <w:p>
      <w:pPr>
        <w:pStyle w:val="EndNoteBibliography"/>
        <w:spacing w:before="0" w:after="0"/>
        <w:ind w:left="720" w:hanging="720"/>
        <w:rPr/>
      </w:pPr>
      <w:bookmarkStart w:id="205" w:name="_ENREF_21"/>
      <w:bookmarkEnd w:id="205"/>
      <w:r>
        <w:rPr/>
        <w:t>Freund, Y. and Mason, L., 1999. The alternating decision tree learning algorithm, Proceeding of the Sixteenth International Conference on Machine Learning, Bled, Slovenia,, pp. Bled, Slovenia,.</w:t>
      </w:r>
    </w:p>
    <w:p>
      <w:pPr>
        <w:pStyle w:val="EndNoteBibliography"/>
        <w:spacing w:before="0" w:after="0"/>
        <w:ind w:left="720" w:hanging="720"/>
        <w:rPr/>
      </w:pPr>
      <w:bookmarkStart w:id="206" w:name="_ENREF_22"/>
      <w:bookmarkEnd w:id="206"/>
      <w:r>
        <w:rPr/>
        <w:t>Gaiser, P.W. et al., 2004. The WindSat spaceborne polarimetric microwave radiometer: sensor description and early orbit performance. Geoscience and Remote Sensing, IEEE Transactions on, 42(11): 2347-2361.</w:t>
      </w:r>
    </w:p>
    <w:p>
      <w:pPr>
        <w:pStyle w:val="EndNoteBibliography"/>
        <w:spacing w:before="0" w:after="0"/>
        <w:ind w:left="720" w:hanging="720"/>
        <w:rPr/>
      </w:pPr>
      <w:bookmarkStart w:id="207" w:name="_ENREF_23"/>
      <w:bookmarkEnd w:id="207"/>
      <w:r>
        <w:rPr/>
        <w:t>Gentemann, C.L. and Hilburn, K.A., 2015. In situ validation of sea surface temperatures from the GCOM-W1 AMSR2 RSS calibrated brightness temperatures. Journal of Geophysical Research: Oceans, 120(5): 3567-3585.</w:t>
      </w:r>
    </w:p>
    <w:p>
      <w:pPr>
        <w:pStyle w:val="EndNoteBibliography"/>
        <w:spacing w:before="0" w:after="0"/>
        <w:ind w:left="720" w:hanging="720"/>
        <w:rPr/>
      </w:pPr>
      <w:bookmarkStart w:id="208" w:name="_ENREF_24"/>
      <w:bookmarkEnd w:id="208"/>
      <w:r>
        <w:rPr/>
        <w:t>Gladkova, I. et al., 2016. Improved VIIRS and MODIS SST Imagery. Remote Sensing, 8(1): 79.</w:t>
      </w:r>
    </w:p>
    <w:p>
      <w:pPr>
        <w:pStyle w:val="EndNoteBibliography"/>
        <w:spacing w:before="0" w:after="0"/>
        <w:ind w:left="720" w:hanging="720"/>
        <w:rPr/>
      </w:pPr>
      <w:bookmarkStart w:id="209" w:name="_ENREF_25"/>
      <w:bookmarkEnd w:id="209"/>
      <w:r>
        <w:rPr/>
        <w:t>Grassl, H., 1976. The dependence of the measured cool skin of the ocean on wind stress and total heat flux. Boundary-Layer Meteorology, 10: 465-474.</w:t>
      </w:r>
    </w:p>
    <w:p>
      <w:pPr>
        <w:pStyle w:val="EndNoteBibliography"/>
        <w:spacing w:before="0" w:after="0"/>
        <w:ind w:left="720" w:hanging="720"/>
        <w:rPr/>
      </w:pPr>
      <w:bookmarkStart w:id="210" w:name="_ENREF_26"/>
      <w:bookmarkEnd w:id="210"/>
      <w:r>
        <w:rPr/>
        <w:t>Guenther, B., Xiong, X., Salomonson, V.V., Barnes, W.L. and Young, J., 2002. On-orbit performance of the Earth Observing System Moderate Resolution Imaging Spectroradiometer; first year of data. Remote Sensing of Environment, 83: 16-30.</w:t>
      </w:r>
    </w:p>
    <w:p>
      <w:pPr>
        <w:pStyle w:val="EndNoteBibliography"/>
        <w:spacing w:before="0" w:after="0"/>
        <w:ind w:left="720" w:hanging="720"/>
        <w:rPr/>
      </w:pPr>
      <w:bookmarkStart w:id="211" w:name="_ENREF_27"/>
      <w:bookmarkEnd w:id="211"/>
      <w:r>
        <w:rPr/>
        <w:t>Hilburn, K., Gentemann, C., Brewer, M., Ricciardulli, L. and Wentz, F., 2014. RFI detection and mitigation for AMSR-E ocean retrievals, 13th Specialist Meeting on Microwave Radiometry and Remote Sensing of the Environment, Pasadena, Calif, pp. 24-27.</w:t>
      </w:r>
    </w:p>
    <w:p>
      <w:pPr>
        <w:pStyle w:val="EndNoteBibliography"/>
        <w:spacing w:before="0" w:after="0"/>
        <w:ind w:left="720" w:hanging="720"/>
        <w:rPr/>
      </w:pPr>
      <w:bookmarkStart w:id="212" w:name="_ENREF_28"/>
      <w:bookmarkEnd w:id="212"/>
      <w:r>
        <w:rPr/>
        <w:t>Hollmann, R. et al., 2013. The ESA Climate Change Initiative: Satellite Data Records for Essential Climate Variables. Bulletin of the American Meteorological Society, 94(10): 1541-1552.</w:t>
      </w:r>
    </w:p>
    <w:p>
      <w:pPr>
        <w:pStyle w:val="EndNoteBibliography"/>
        <w:spacing w:before="0" w:after="0"/>
        <w:ind w:left="720" w:hanging="720"/>
        <w:rPr/>
      </w:pPr>
      <w:bookmarkStart w:id="213" w:name="_ENREF_29"/>
      <w:bookmarkEnd w:id="213"/>
      <w:r>
        <w:rPr/>
        <w:t>Jessup, A.T. et al., 2009. Evidence for complete and partial surface renewal at an air-water interface. Geophysical Research Letters, 36(16).</w:t>
      </w:r>
    </w:p>
    <w:p>
      <w:pPr>
        <w:pStyle w:val="EndNoteBibliography"/>
        <w:spacing w:before="0" w:after="0"/>
        <w:ind w:left="720" w:hanging="720"/>
        <w:rPr/>
      </w:pPr>
      <w:bookmarkStart w:id="214" w:name="_ENREF_30"/>
      <w:bookmarkEnd w:id="214"/>
      <w:r>
        <w:rPr/>
        <w:t>Justice, C.O., Vermote, E., Privette, J. and Sei, A., 2011. The Evolution of U.S. Moderate Resolution Optical Land Remote Sensing from AVHRR to VIIRS. In: B. Ramachandran, C.O. Justice and M.J. Abrams (Editors), Land Remote Sensing and Global Environmental Change: NASA's Earth Observing System and the Science of ASTER and MODIS. Springer New York, New York, NY, pp. 781-806.</w:t>
      </w:r>
    </w:p>
    <w:p>
      <w:pPr>
        <w:pStyle w:val="EndNoteBibliography"/>
        <w:spacing w:before="0" w:after="0"/>
        <w:ind w:left="720" w:hanging="720"/>
        <w:rPr/>
      </w:pPr>
      <w:bookmarkStart w:id="215" w:name="_ENREF_31"/>
      <w:bookmarkEnd w:id="215"/>
      <w:r>
        <w:rPr/>
        <w:t>Kilpatrick, K.A. et al., 2015. A decade of sea surface temperature from MODIS. Remote Sensing of Environment, 165(0): 27-41.</w:t>
      </w:r>
    </w:p>
    <w:p>
      <w:pPr>
        <w:pStyle w:val="EndNoteBibliography"/>
        <w:spacing w:before="0" w:after="0"/>
        <w:ind w:left="720" w:hanging="720"/>
        <w:rPr/>
      </w:pPr>
      <w:bookmarkStart w:id="216" w:name="_ENREF_32"/>
      <w:bookmarkEnd w:id="216"/>
      <w:r>
        <w:rPr/>
        <w:t>Kilpatrick, K.A., Podestá, G.P. and Evans, R.H., 2001. Overview of the NOAA/NASA Pathfinder algorithm for Sea Surface Temperature and associated Matchup Database. Journal of Geophysical Research, 106: 9179-9198.</w:t>
      </w:r>
    </w:p>
    <w:p>
      <w:pPr>
        <w:pStyle w:val="EndNoteBibliography"/>
        <w:spacing w:before="0" w:after="0"/>
        <w:ind w:left="720" w:hanging="720"/>
        <w:rPr/>
      </w:pPr>
      <w:bookmarkStart w:id="217" w:name="_ENREF_33"/>
      <w:bookmarkEnd w:id="217"/>
      <w:r>
        <w:rPr/>
        <w:t>L’Ecuyer, T.S. and Jiang, J.H., 2010. Touring the atmosphere aboard the A-Train. Phys. Today, 63(7): 36-41.</w:t>
      </w:r>
    </w:p>
    <w:p>
      <w:pPr>
        <w:pStyle w:val="EndNoteBibliography"/>
        <w:spacing w:before="0" w:after="0"/>
        <w:ind w:left="720" w:hanging="720"/>
        <w:rPr/>
      </w:pPr>
      <w:bookmarkStart w:id="218" w:name="_ENREF_34"/>
      <w:bookmarkEnd w:id="218"/>
      <w:r>
        <w:rPr/>
        <w:t>Li, Y., Wu, A. and Xiong, X., 2016. Inter-Comparison of S-NPP VIIRS and Aqua MODIS Thermal Emissive Bands Using Hyperspectral Infrared Sounder Measurements as a Transfer Reference. Remote Sensing, 8(1): 72.</w:t>
      </w:r>
    </w:p>
    <w:p>
      <w:pPr>
        <w:pStyle w:val="EndNoteBibliography"/>
        <w:spacing w:before="0" w:after="0"/>
        <w:ind w:left="720" w:hanging="720"/>
        <w:rPr/>
      </w:pPr>
      <w:bookmarkStart w:id="219" w:name="_ENREF_35"/>
      <w:bookmarkEnd w:id="219"/>
      <w:r>
        <w:rPr/>
        <w:t>Liu, Y. and Minnett, P.J., 2016. Sampling errors in satellite-derived infrared sea-surface temperatures. Part I: Global and regional MODIS fields. Remote Sensing of Environment, 177: 48-64.</w:t>
      </w:r>
    </w:p>
    <w:p>
      <w:pPr>
        <w:pStyle w:val="EndNoteBibliography"/>
        <w:spacing w:before="0" w:after="0"/>
        <w:ind w:left="720" w:hanging="720"/>
        <w:rPr/>
      </w:pPr>
      <w:bookmarkStart w:id="220" w:name="_ENREF_36"/>
      <w:bookmarkEnd w:id="220"/>
      <w:r>
        <w:rPr/>
        <w:t>Llewellyn-Jones, D. and Remedios, J., 2012. The Advanced Along Track Scanning Radiometer (AATSR) and its predecessors ATSR-1 and ATSR-2: An introduction to the special issue. Remote Sensing of Environment, 116(0): 1-3.</w:t>
      </w:r>
    </w:p>
    <w:p>
      <w:pPr>
        <w:pStyle w:val="EndNoteBibliography"/>
        <w:spacing w:before="0" w:after="0"/>
        <w:ind w:left="720" w:hanging="720"/>
        <w:rPr/>
      </w:pPr>
      <w:bookmarkStart w:id="221" w:name="_ENREF_37"/>
      <w:bookmarkEnd w:id="221"/>
      <w:r>
        <w:rPr/>
        <w:t>McClain, C.R., 2009. A Decade of Satellite Ocean Color Observations. Annual Review of Marine Science, 1(1): 19-42.</w:t>
      </w:r>
    </w:p>
    <w:p>
      <w:pPr>
        <w:pStyle w:val="EndNoteBibliography"/>
        <w:spacing w:before="0" w:after="0"/>
        <w:ind w:left="720" w:hanging="720"/>
        <w:rPr/>
      </w:pPr>
      <w:bookmarkStart w:id="222" w:name="_ENREF_38"/>
      <w:bookmarkEnd w:id="222"/>
      <w:r>
        <w:rPr/>
        <w:t>McClain, C.R., Feldman, G.C. and Hooker, S.B., 2004. An overview of the SeaWiFS project and strategies for producing a climate research quality global ocean bio-optical time series. Deep Sea Research II, 51: 5-42.</w:t>
      </w:r>
    </w:p>
    <w:p>
      <w:pPr>
        <w:pStyle w:val="EndNoteBibliography"/>
        <w:spacing w:before="0" w:after="0"/>
        <w:ind w:left="720" w:hanging="720"/>
        <w:rPr/>
      </w:pPr>
      <w:bookmarkStart w:id="223" w:name="_ENREF_39"/>
      <w:bookmarkEnd w:id="223"/>
      <w:r>
        <w:rPr/>
        <w:t>Merchant, C.J. et al., 2012. A twenty-year independent record of sea surface temperature for climate from Along Track Scanning Radiometers. Journal of  Geophysical Research, 117.</w:t>
      </w:r>
    </w:p>
    <w:p>
      <w:pPr>
        <w:pStyle w:val="EndNoteBibliography"/>
        <w:spacing w:before="0" w:after="0"/>
        <w:ind w:left="720" w:hanging="720"/>
        <w:rPr/>
      </w:pPr>
      <w:bookmarkStart w:id="224" w:name="_ENREF_40"/>
      <w:bookmarkEnd w:id="224"/>
      <w:r>
        <w:rPr/>
        <w:t>Minnett, P.J., 1991. Consequences of sea surface temperature variability on the validation and applications of satellite measurements. Journal of  Geophysical Research, 96: 18,475-18,489.</w:t>
      </w:r>
    </w:p>
    <w:p>
      <w:pPr>
        <w:pStyle w:val="EndNoteBibliography"/>
        <w:spacing w:before="0" w:after="0"/>
        <w:ind w:left="720" w:hanging="720"/>
        <w:rPr/>
      </w:pPr>
      <w:bookmarkStart w:id="225" w:name="_ENREF_41"/>
      <w:bookmarkEnd w:id="225"/>
      <w:r>
        <w:rPr/>
        <w:t>Minnett, P.J., 1995. Sea surface temperature measurements from the Along-Track Scanning Radiometer on ERS-1. In: M. Ikeda and F. Dobson (Editors), Oceanographic Applications of Remote Sensing. CRC Press Inc., Boca Raton, Florida, USA, pp. 131-143.</w:t>
      </w:r>
    </w:p>
    <w:p>
      <w:pPr>
        <w:pStyle w:val="EndNoteBibliography"/>
        <w:spacing w:before="0" w:after="0"/>
        <w:ind w:left="720" w:hanging="720"/>
        <w:rPr/>
      </w:pPr>
      <w:bookmarkStart w:id="226" w:name="_ENREF_42"/>
      <w:bookmarkEnd w:id="226"/>
      <w:r>
        <w:rPr/>
        <w:t>Minnett, P.J., 2003. Radiometric measurements of the sea-surface skin temperature - the competing roles of the diurnal thermocline and the cool skin. International Journal of Remote Sensing, 24(24): 5033-5047.</w:t>
      </w:r>
    </w:p>
    <w:p>
      <w:pPr>
        <w:pStyle w:val="EndNoteBibliography"/>
        <w:spacing w:before="0" w:after="0"/>
        <w:ind w:left="720" w:hanging="720"/>
        <w:rPr/>
      </w:pPr>
      <w:bookmarkStart w:id="227" w:name="_ENREF_43"/>
      <w:bookmarkEnd w:id="227"/>
      <w:r>
        <w:rPr/>
        <w:t>Minnett, P.J., 2010. The Validation of Sea Surface Temperature Retrievals from Spaceborne Infrared Radiometers. In: V. Barale, J.F.R. Gower and L. Alberotanza (Editors), Oceanography from Space, revisited. Springer Science+Business Media B.V., pp. 273-295.</w:t>
      </w:r>
    </w:p>
    <w:p>
      <w:pPr>
        <w:pStyle w:val="EndNoteBibliography"/>
        <w:spacing w:before="0" w:after="0"/>
        <w:ind w:left="720" w:hanging="720"/>
        <w:rPr/>
      </w:pPr>
      <w:bookmarkStart w:id="228" w:name="_ENREF_44"/>
      <w:bookmarkEnd w:id="228"/>
      <w:r>
        <w:rPr/>
        <w:t>Minnett, P.J. and Corlett, G.K., 2012. A pathway to generating Climate Data Records of sea-surface temperature from satellite measurements. Deep Sea Research Part II: Topical Studies in Oceanography, 77–80(0): 44-51.</w:t>
      </w:r>
    </w:p>
    <w:p>
      <w:pPr>
        <w:pStyle w:val="EndNoteBibliography"/>
        <w:spacing w:before="0" w:after="0"/>
        <w:ind w:left="720" w:hanging="720"/>
        <w:rPr/>
      </w:pPr>
      <w:bookmarkStart w:id="229" w:name="_ENREF_45"/>
      <w:bookmarkEnd w:id="229"/>
      <w:r>
        <w:rPr/>
        <w:t>Minnett, P.J. et al., 2001. The Marine-Atmospheric Emitted Radiance Interferometer (M-AERI), a high-accuracy, sea-going infrared spectroradiometer. Journal of Atmospheric and Oceanic Technology, 18(6): 994-1013.</w:t>
      </w:r>
    </w:p>
    <w:p>
      <w:pPr>
        <w:pStyle w:val="EndNoteBibliography"/>
        <w:spacing w:before="0" w:after="0"/>
        <w:ind w:left="720" w:hanging="720"/>
        <w:rPr/>
      </w:pPr>
      <w:bookmarkStart w:id="230" w:name="_ENREF_46"/>
      <w:bookmarkEnd w:id="230"/>
      <w:r>
        <w:rPr/>
        <w:t>Minnett, P.J., Smith, M. and Ward, B., 2011. Measurements of the oceanic thermal skin effect. Deep Sea Research Part II: Topical Studies in Oceanography, 58(6): 861-868.</w:t>
      </w:r>
    </w:p>
    <w:p>
      <w:pPr>
        <w:pStyle w:val="EndNoteBibliography"/>
        <w:spacing w:before="0" w:after="0"/>
        <w:ind w:left="720" w:hanging="720"/>
        <w:rPr/>
      </w:pPr>
      <w:bookmarkStart w:id="231" w:name="_ENREF_47"/>
      <w:bookmarkEnd w:id="231"/>
      <w:r>
        <w:rPr/>
        <w:t>Murphy, R.E., 2002. Update on the VIIRS Sensor, MODIS Science Team Meeting, July 22, 2002., Greenbelt, MD.</w:t>
      </w:r>
    </w:p>
    <w:p>
      <w:pPr>
        <w:pStyle w:val="EndNoteBibliography"/>
        <w:spacing w:before="0" w:after="0"/>
        <w:ind w:left="720" w:hanging="720"/>
        <w:rPr/>
      </w:pPr>
      <w:bookmarkStart w:id="232" w:name="_ENREF_48"/>
      <w:bookmarkEnd w:id="232"/>
      <w:r>
        <w:rPr/>
        <w:t>Murphy, R.E., Ardanuy, P., Deluccia, F.J., Clement, J.E. and Schueler, C.F., 2006. The Visible Infrared Imaging Radiometer Suite. In: J.J. Qu, W. Gao, M. Kafatos, R.E. Murphy and V.V. Salomonson (Editors), Earth Science Satellite Remote Sensing: Vol. 1: Science and Instruments. Springer Berlin Heidelberg, Berlin, Heidelberg, pp. 199-223.</w:t>
      </w:r>
    </w:p>
    <w:p>
      <w:pPr>
        <w:pStyle w:val="EndNoteBibliography"/>
        <w:spacing w:before="0" w:after="0"/>
        <w:ind w:left="720" w:hanging="720"/>
        <w:rPr/>
      </w:pPr>
      <w:bookmarkStart w:id="233" w:name="_ENREF_49"/>
      <w:bookmarkEnd w:id="233"/>
      <w:r>
        <w:rPr/>
        <w:t>Mutlow, C.T., Llewellyn-Jones, D.T., Závody, A.M. and Barton, I.J., 1994. Sea-surface temperature measurements by the Along-Track Scanning Radiometer (ATSR) on ESA's ERS-1 Satellite - Early results. J. Geophys. Res.: 22,575-22,588.</w:t>
      </w:r>
    </w:p>
    <w:p>
      <w:pPr>
        <w:pStyle w:val="EndNoteBibliography"/>
        <w:spacing w:before="0" w:after="0"/>
        <w:ind w:left="720" w:hanging="720"/>
        <w:rPr/>
      </w:pPr>
      <w:bookmarkStart w:id="234" w:name="_ENREF_50"/>
      <w:bookmarkEnd w:id="234"/>
      <w:r>
        <w:rPr/>
        <w:t>NRC, 2004. Climate Data Records from Environmental Satellites, Washington, DC, 150 pp.</w:t>
      </w:r>
    </w:p>
    <w:p>
      <w:pPr>
        <w:pStyle w:val="EndNoteBibliography"/>
        <w:spacing w:before="0" w:after="0"/>
        <w:ind w:left="720" w:hanging="720"/>
        <w:rPr/>
      </w:pPr>
      <w:bookmarkStart w:id="235" w:name="_ENREF_51"/>
      <w:bookmarkEnd w:id="235"/>
      <w:r>
        <w:rPr/>
        <w:t>O'Carroll, A.G., Eyre, J.R. and Saunders, R.W., 2008. Three-Way Error Analysis between AATSR, AMSR-E, and In Situ Sea Surface Temperature Observations. Journal of Atmospheric and Oceanic Technology, 25(7): 1197-1207.</w:t>
      </w:r>
    </w:p>
    <w:p>
      <w:pPr>
        <w:pStyle w:val="EndNoteBibliography"/>
        <w:spacing w:before="0" w:after="0"/>
        <w:ind w:left="720" w:hanging="720"/>
        <w:rPr/>
      </w:pPr>
      <w:bookmarkStart w:id="236" w:name="_ENREF_52"/>
      <w:bookmarkEnd w:id="236"/>
      <w:r>
        <w:rPr/>
        <w:t>Ohring, G., Wielicki, B., Spencer, R., Emery, B. and Datla, R., 2005. Satellite Instrument Calibration for Measuring Global Climate Change: Report of a Workshop. Bulletin of the American Meteorological Society, 86(9): 1303-1313.</w:t>
      </w:r>
    </w:p>
    <w:p>
      <w:pPr>
        <w:pStyle w:val="EndNoteBibliography"/>
        <w:spacing w:before="0" w:after="0"/>
        <w:ind w:left="720" w:hanging="720"/>
        <w:rPr/>
      </w:pPr>
      <w:bookmarkStart w:id="237" w:name="_ENREF_53"/>
      <w:bookmarkEnd w:id="237"/>
      <w:r>
        <w:rPr/>
        <w:t>Pfahringer, B., Holmes, G. and Kirkby, R., 2001. Optimizing the Induction of Alternating Decision Trees, Fifth Pacific-Asia Conference on Advances in Knowledge Discovery and Data Mining., pp. 477-487.</w:t>
      </w:r>
    </w:p>
    <w:p>
      <w:pPr>
        <w:pStyle w:val="EndNoteBibliography"/>
        <w:spacing w:before="0" w:after="0"/>
        <w:ind w:left="720" w:hanging="720"/>
        <w:rPr/>
      </w:pPr>
      <w:bookmarkStart w:id="238" w:name="_ENREF_54"/>
      <w:bookmarkEnd w:id="238"/>
      <w:r>
        <w:rPr/>
        <w:t>Reynolds, R.W. and Smith, T.M., 1994. Improved global sea surface temperature analysis using optimum interpolation. J. Climate, 7: 929-948.</w:t>
      </w:r>
    </w:p>
    <w:p>
      <w:pPr>
        <w:pStyle w:val="EndNoteBibliography"/>
        <w:spacing w:before="0" w:after="0"/>
        <w:ind w:left="720" w:hanging="720"/>
        <w:rPr/>
      </w:pPr>
      <w:bookmarkStart w:id="239" w:name="_ENREF_55"/>
      <w:bookmarkEnd w:id="239"/>
      <w:r>
        <w:rPr/>
        <w:t>Reynolds, R.W. et al., 2007. Daily High-Resolution-Blended Analyses for Sea Surface Temperature. Journal of Climate, 20(22): 5473-5496.</w:t>
      </w:r>
    </w:p>
    <w:p>
      <w:pPr>
        <w:pStyle w:val="EndNoteBibliography"/>
        <w:spacing w:before="0" w:after="0"/>
        <w:ind w:left="720" w:hanging="720"/>
        <w:rPr/>
      </w:pPr>
      <w:bookmarkStart w:id="240" w:name="_ENREF_56"/>
      <w:bookmarkEnd w:id="240"/>
      <w:r>
        <w:rPr/>
        <w:t>Rice, J.P. et al., 2004. The Miami2001 Infrared Radiometer Calibration and Intercomparison: 1. Laboratory Characterization of Blackbody Targets. Journal of Atmospheric and Oceanic Technology, 21: 258-267.</w:t>
      </w:r>
    </w:p>
    <w:p>
      <w:pPr>
        <w:pStyle w:val="EndNoteBibliography"/>
        <w:spacing w:before="0" w:after="0"/>
        <w:ind w:left="720" w:hanging="720"/>
        <w:rPr/>
      </w:pPr>
      <w:bookmarkStart w:id="241" w:name="_ENREF_57"/>
      <w:bookmarkEnd w:id="241"/>
      <w:r>
        <w:rPr/>
        <w:t>Robinson, I.S., 2004. Measuring the oceans from space: the principles and methods of satellite oceanography. Springer Science &amp; Business Media, 670 pp.</w:t>
      </w:r>
    </w:p>
    <w:p>
      <w:pPr>
        <w:pStyle w:val="EndNoteBibliography"/>
        <w:spacing w:before="0" w:after="0"/>
        <w:ind w:left="720" w:hanging="720"/>
        <w:rPr/>
      </w:pPr>
      <w:bookmarkStart w:id="242" w:name="_ENREF_58"/>
      <w:bookmarkEnd w:id="242"/>
      <w:r>
        <w:rPr/>
        <w:t>Saunders, P.M., 1967. The temperature at the ocean-air interface. J. Atmos. Sci., 24: 269-274.</w:t>
      </w:r>
    </w:p>
    <w:p>
      <w:pPr>
        <w:pStyle w:val="EndNoteBibliography"/>
        <w:spacing w:before="0" w:after="0"/>
        <w:ind w:left="720" w:hanging="720"/>
        <w:rPr/>
      </w:pPr>
      <w:bookmarkStart w:id="243" w:name="_ENREF_59"/>
      <w:bookmarkEnd w:id="243"/>
      <w:r>
        <w:rPr/>
        <w:t>Schueler, C.F., Lee, T.F. and Miller, S.D., 2013. VIIRS constant spatial-resolution advantages. International Journal of Remote Sensing, 34(16): 5761-5777.</w:t>
      </w:r>
    </w:p>
    <w:p>
      <w:pPr>
        <w:pStyle w:val="EndNoteBibliography"/>
        <w:spacing w:before="0" w:after="0"/>
        <w:ind w:left="720" w:hanging="720"/>
        <w:rPr/>
      </w:pPr>
      <w:bookmarkStart w:id="244" w:name="_ENREF_60"/>
      <w:bookmarkEnd w:id="244"/>
      <w:r>
        <w:rPr/>
        <w:t>Soloviev, A.V. and Lukas, R., 2014. The Near-Surface Layer of the Ocean: Structure, Dynamics, and Applications.  Second edition. Atmospheric and Oceanographic Sciences Library. Springer, New York, 552 pp pp.</w:t>
      </w:r>
    </w:p>
    <w:p>
      <w:pPr>
        <w:pStyle w:val="EndNoteBibliography"/>
        <w:spacing w:before="0" w:after="0"/>
        <w:ind w:left="720" w:hanging="720"/>
        <w:rPr/>
      </w:pPr>
      <w:bookmarkStart w:id="245" w:name="_ENREF_61"/>
      <w:bookmarkEnd w:id="245"/>
      <w:r>
        <w:rPr/>
        <w:t>Soloviev, A.V. and Schlüssel, P., 1994. Parameterization of the cool skin of the ocean and of the air-ocean gas transfer on the basis of modeling surface renewal. Journal of Physical Oceanography, 24: 1339-1346.</w:t>
      </w:r>
    </w:p>
    <w:p>
      <w:pPr>
        <w:pStyle w:val="EndNoteBibliography"/>
        <w:spacing w:before="0" w:after="0"/>
        <w:ind w:left="720" w:hanging="720"/>
        <w:rPr/>
      </w:pPr>
      <w:bookmarkStart w:id="246" w:name="_ENREF_62"/>
      <w:bookmarkEnd w:id="246"/>
      <w:r>
        <w:rPr/>
        <w:t>Szczodrak, M., Minnett, P.J. and Evans, R.H., 2014. The effects of anomalous atmospheres on the accuracy of infrared sea-surface temperature retrievals: Dry air layer intrusions over the tropical ocean. Remote Sensing of Environment, 140(0): 450-465.</w:t>
      </w:r>
    </w:p>
    <w:p>
      <w:pPr>
        <w:pStyle w:val="EndNoteBibliography"/>
        <w:spacing w:before="0" w:after="0"/>
        <w:ind w:left="720" w:hanging="720"/>
        <w:rPr/>
      </w:pPr>
      <w:bookmarkStart w:id="247" w:name="_ENREF_63"/>
      <w:r>
        <w:rPr/>
        <w:t>Taylor, B.N. and Thompson, A., 2008. The International System of Units (SI). 8</w:t>
      </w:r>
      <w:r>
        <w:rPr>
          <w:vertAlign w:val="superscript"/>
        </w:rPr>
        <w:t>th</w:t>
      </w:r>
      <w:bookmarkEnd w:id="247"/>
      <w:r>
        <w:rPr/>
        <w:t xml:space="preserve"> Edition. NIST Special Publication 330. National Institute of Standards and Technology, Washington DC, USA, 96 pp. pp.</w:t>
      </w:r>
    </w:p>
    <w:p>
      <w:pPr>
        <w:pStyle w:val="EndNoteBibliography"/>
        <w:spacing w:before="0" w:after="0"/>
        <w:ind w:left="720" w:hanging="720"/>
        <w:rPr/>
      </w:pPr>
      <w:bookmarkStart w:id="248" w:name="_ENREF_64"/>
      <w:bookmarkEnd w:id="248"/>
      <w:r>
        <w:rPr/>
        <w:t>Vogel, R.L., Privette, J.L. and Yunyue, Y., 2008. Creating Proxy VIIRS Data From MODIS: Spectral Transformations for Mid- and Thermal-Infrared Bands. Geoscience and Remote Sensing, IEEE Transactions on, 46(11): 3768-3782.</w:t>
      </w:r>
    </w:p>
    <w:p>
      <w:pPr>
        <w:pStyle w:val="EndNoteBibliography"/>
        <w:spacing w:before="0" w:after="0"/>
        <w:ind w:left="720" w:hanging="720"/>
        <w:rPr/>
      </w:pPr>
      <w:bookmarkStart w:id="249" w:name="_ENREF_65"/>
      <w:bookmarkEnd w:id="249"/>
      <w:r>
        <w:rPr/>
        <w:t>Walton, C.C., 2016. A review of differential absorption algorithms utilized at NOAA for measuring sea surface temperature with satellite radiometers. Remote Sensing of Environment, 187: 434-446.</w:t>
      </w:r>
    </w:p>
    <w:p>
      <w:pPr>
        <w:pStyle w:val="EndNoteBibliography"/>
        <w:spacing w:before="0" w:after="0"/>
        <w:ind w:left="720" w:hanging="720"/>
        <w:rPr/>
      </w:pPr>
      <w:bookmarkStart w:id="250" w:name="_ENREF_66"/>
      <w:bookmarkEnd w:id="250"/>
      <w:r>
        <w:rPr/>
        <w:t>Walton, C.C., Pichel, W.G., Sapper, J.F. and May, D.A., 1998. The development and operational application of nonlinear algorithms for the measurement of sea surface temperatures with the NOAA polar-orbiting environmental satellites. Journal of Geophysical Research, 103: 27,999-28,012.</w:t>
      </w:r>
    </w:p>
    <w:p>
      <w:pPr>
        <w:pStyle w:val="EndNoteBibliography"/>
        <w:spacing w:before="0" w:after="0"/>
        <w:ind w:left="720" w:hanging="720"/>
        <w:rPr/>
      </w:pPr>
      <w:bookmarkStart w:id="251" w:name="_ENREF_67"/>
      <w:bookmarkEnd w:id="251"/>
      <w:r>
        <w:rPr/>
        <w:t>Ward, B., 2006. Near-Surface Ocean Temperature. Journal of Geophysical Research, 111: C02005.</w:t>
      </w:r>
    </w:p>
    <w:p>
      <w:pPr>
        <w:pStyle w:val="EndNoteBibliography"/>
        <w:spacing w:before="0" w:after="0"/>
        <w:ind w:left="720" w:hanging="720"/>
        <w:rPr/>
      </w:pPr>
      <w:bookmarkStart w:id="252" w:name="_ENREF_68"/>
      <w:bookmarkEnd w:id="252"/>
      <w:r>
        <w:rPr/>
        <w:t>Wentz, F.J., 1997. A well-calibrated ocean algorithm for SSM/I. Journal of Geophysical Research, 102(C4): 8703-8718.</w:t>
      </w:r>
    </w:p>
    <w:p>
      <w:pPr>
        <w:pStyle w:val="EndNoteBibliography"/>
        <w:spacing w:before="0" w:after="0"/>
        <w:ind w:left="720" w:hanging="720"/>
        <w:rPr/>
      </w:pPr>
      <w:bookmarkStart w:id="253" w:name="_ENREF_69"/>
      <w:r>
        <w:rPr>
          <w:lang w:val="es-AR"/>
          <w:rPrChange w:id="0" w:author="Guillermo" w:date="2017-07-10T16:49:00Z"/>
        </w:rPr>
        <w:t xml:space="preserve">Wolfe, R.E. et al., 2013. </w:t>
      </w:r>
      <w:bookmarkEnd w:id="253"/>
      <w:r>
        <w:rPr/>
        <w:t>Suomi NPP VIIRS prelaunch and on-orbit geometric calibration and characterization. Journal of Geophysical Research: Atmospheres, 118(20): 2013JD020508.</w:t>
      </w:r>
    </w:p>
    <w:p>
      <w:pPr>
        <w:pStyle w:val="EndNoteBibliography"/>
        <w:spacing w:before="0" w:after="0"/>
        <w:ind w:left="720" w:hanging="720"/>
        <w:rPr/>
      </w:pPr>
      <w:bookmarkStart w:id="254" w:name="_ENREF_70"/>
      <w:bookmarkEnd w:id="254"/>
      <w:r>
        <w:rPr/>
        <w:t>Wolfe, R.E. et al., 2002. Achieving sub-pixel geolocation accuracy in support of MODIS land science. Remote Sensing of Environment, 83(1-2): 31-49.</w:t>
      </w:r>
    </w:p>
    <w:p>
      <w:pPr>
        <w:pStyle w:val="EndNoteBibliography"/>
        <w:spacing w:before="0" w:after="0"/>
        <w:ind w:left="720" w:hanging="720"/>
        <w:rPr/>
      </w:pPr>
      <w:bookmarkStart w:id="255" w:name="_ENREF_71"/>
      <w:bookmarkEnd w:id="255"/>
      <w:r>
        <w:rPr/>
        <w:t>Woodcock, A.H. and Stommel, H., 1947. Temperatures observed near the surface of a fresh water pond at night. Journal of Meteorology, 4: 102-103.</w:t>
      </w:r>
    </w:p>
    <w:p>
      <w:pPr>
        <w:pStyle w:val="EndNoteBibliography"/>
        <w:spacing w:before="0" w:after="0"/>
        <w:ind w:left="720" w:hanging="720"/>
        <w:rPr/>
      </w:pPr>
      <w:bookmarkStart w:id="256" w:name="_ENREF_72"/>
      <w:bookmarkEnd w:id="256"/>
      <w:r>
        <w:rPr/>
        <w:t>Working Group 1 of the Joint Committee for Guides in Metrology, 2008. Evaluation of measurement data — Guide to the expression of uncertainty in measurement.</w:t>
      </w:r>
    </w:p>
    <w:p>
      <w:pPr>
        <w:pStyle w:val="EndNoteBibliography"/>
        <w:spacing w:before="0" w:after="0"/>
        <w:ind w:left="720" w:hanging="720"/>
        <w:rPr/>
      </w:pPr>
      <w:bookmarkStart w:id="257" w:name="_ENREF_73"/>
      <w:bookmarkEnd w:id="257"/>
      <w:r>
        <w:rPr/>
        <w:t>Xiong, X. et al., 2014. VIIRS on-orbit calibration methodology and performance. Journal of Geophysical Research: Atmospheres, 119(9): 5065-5078.</w:t>
      </w:r>
    </w:p>
    <w:p>
      <w:pPr>
        <w:pStyle w:val="EndNoteBibliography"/>
        <w:spacing w:before="0" w:after="0"/>
        <w:ind w:left="720" w:hanging="720"/>
        <w:rPr/>
      </w:pPr>
      <w:bookmarkStart w:id="258" w:name="_ENREF_74"/>
      <w:bookmarkEnd w:id="258"/>
      <w:r>
        <w:rPr/>
        <w:t xml:space="preserve">Xiong, X. et al., 2012. Comparison of MODIS and VIIRS onboard blackbody performance. In: R. Meynart, S.P. Neeck and H. Shimoda (Editors), Proc. SPIE 8533, Sensors, Systems, and Next-Generation Satellites XVI, 853318 </w:t>
      </w:r>
    </w:p>
    <w:p>
      <w:pPr>
        <w:pStyle w:val="EndNoteBibliography"/>
        <w:spacing w:before="0" w:after="0"/>
        <w:ind w:left="720" w:hanging="720"/>
        <w:rPr/>
      </w:pPr>
      <w:bookmarkStart w:id="259" w:name="_ENREF_75"/>
      <w:bookmarkEnd w:id="259"/>
      <w:r>
        <w:rPr/>
        <w:t>Xiong, X. et al., 2008. Multiyear On-Orbit Calibration and Performance of Terra MODIS Thermal Emissive Bands. IEEE Transactions on Geoscience and Remote Sensing, 46(6): 1790-1803.</w:t>
      </w:r>
    </w:p>
    <w:p>
      <w:pPr>
        <w:pStyle w:val="EndNoteBibliography"/>
        <w:spacing w:before="0" w:after="0"/>
        <w:ind w:left="720" w:hanging="720"/>
        <w:rPr/>
      </w:pPr>
      <w:bookmarkStart w:id="260" w:name="_ENREF_76"/>
      <w:bookmarkEnd w:id="260"/>
      <w:r>
        <w:rPr/>
        <w:t>Xiong, X. et al., 2004. On-orbit characterization of RVS for MODIS thermal emissive bands. In: S.C. Tsay, T. Yokota and M.-H. Ahn (Editors), Passive Optical Remote Sensing of the Atmosphere and Clouds IV. SPIE, pp. 210-218.</w:t>
      </w:r>
    </w:p>
    <w:p>
      <w:pPr>
        <w:pStyle w:val="EndNoteBibliography"/>
        <w:spacing w:before="0" w:after="0"/>
        <w:ind w:left="720" w:hanging="720"/>
        <w:rPr/>
      </w:pPr>
      <w:bookmarkStart w:id="261" w:name="_ENREF_77"/>
      <w:bookmarkEnd w:id="261"/>
      <w:r>
        <w:rPr/>
        <w:t>Xiong, X., Wenny, B.N. and Barnes, W.L., 2009. Overview of NASA Earth Observing Systems Terra and Aqua moderate resolution imaging spectroradiometer instrument calibration algorithms and on-orbit performance. APPRES, 3(1): 032501-032501-25.</w:t>
      </w:r>
    </w:p>
    <w:p>
      <w:pPr>
        <w:pStyle w:val="EndNoteBibliography"/>
        <w:spacing w:before="0" w:after="0"/>
        <w:ind w:left="720" w:hanging="720"/>
        <w:rPr/>
      </w:pPr>
      <w:bookmarkStart w:id="262" w:name="_ENREF_78"/>
      <w:bookmarkEnd w:id="262"/>
      <w:r>
        <w:rPr/>
        <w:t>Xu, F. and Ignatov, A., 2014. In situ SST Quality Monitor (iQuam). Journal of Atmospheric and Oceanic Technology, 31(1): 164-180.</w:t>
      </w:r>
    </w:p>
    <w:p>
      <w:pPr>
        <w:pStyle w:val="EndNoteBibliography"/>
        <w:spacing w:before="0" w:after="0"/>
        <w:ind w:left="720" w:hanging="720"/>
        <w:rPr/>
      </w:pPr>
      <w:bookmarkStart w:id="263" w:name="_ENREF_79"/>
      <w:bookmarkEnd w:id="263"/>
      <w:r>
        <w:rPr/>
        <w:t>Zhang, C. and Pennington, J., 2004. African dry air outbreaks. Journal of Geophysical Research, 109: D20108.</w:t>
      </w:r>
    </w:p>
    <w:p>
      <w:pPr>
        <w:pStyle w:val="EndNoteBibliography"/>
        <w:ind w:left="720" w:hanging="720"/>
        <w:rPr/>
      </w:pPr>
      <w:bookmarkStart w:id="264" w:name="_ENREF_80"/>
      <w:bookmarkEnd w:id="264"/>
      <w:r>
        <w:rPr/>
        <w:t>Zhang, L. et al., 2016. Comparison of WindSat and buoy-measured ocean products from 2004 to 2013. Acta Oceanologica Sinica, 35(1): 67-78.</w:t>
      </w:r>
    </w:p>
    <w:p>
      <w:pPr>
        <w:pStyle w:val="Heading1"/>
        <w:numPr>
          <w:ilvl w:val="0"/>
          <w:numId w:val="3"/>
        </w:numPr>
        <w:rPr/>
      </w:pPr>
      <w:bookmarkStart w:id="265" w:name="_Ref484856032"/>
      <w:r>
        <w:rPr/>
        <w:t>Appendix - Cloud screening using machine learning and Alternating Decision Trees</w:t>
      </w:r>
      <w:bookmarkEnd w:id="265"/>
      <w:r>
        <w:rPr/>
        <w:t xml:space="preserve">  </w:t>
      </w:r>
    </w:p>
    <w:p>
      <w:pPr>
        <w:pStyle w:val="Normal"/>
        <w:spacing w:lineRule="auto" w:line="480"/>
        <w:rPr/>
      </w:pPr>
      <w:r>
        <w:rPr/>
        <w:t>The classification method of Alternating decision trees (ADTree) was first developed by Freund and Mason in 1999 and later optimized by Pfahringer et. al. (2001)</w:t>
      </w:r>
      <w:r>
        <w:rPr>
          <w:b/>
          <w:bCs/>
        </w:rPr>
        <w:t xml:space="preserve">. </w:t>
      </w:r>
      <w:r>
        <w:rPr/>
        <w:t xml:space="preserve">ADTrees are a collection of binary decision nodes each ending with a prediction node. Prediction nodes contain a vote value that is scaled to the predictive power of the node or leaf. To predict cloudiness a pixel to be classified transits all decision nodes that are true, and the prediction values from all true nodes are summed to form the final vote. The end result is a vote represented by a collection of both strong and weak classifiers. In some cases the combined vote from a collection of weak prediction nodes voting together for the same outcome can result in a strong classifier, and the group vote can modify or override the vote of a single strong prediction node. This is a very different classification strategy from the standard binary decision tree method that is used for NASA/NOAA Pathfinder and NASA MODIS SST products where a pixel can only follow a single branching node to a terminal leaf with a yes/no nominal cloud /no cloud decision. In method currently used for Pathfinder and NASA MODIS SST only the strongest nodes have a vote.  </w:t>
      </w:r>
    </w:p>
    <w:p>
      <w:pPr>
        <w:pStyle w:val="Normal"/>
        <w:spacing w:lineRule="auto" w:line="480"/>
        <w:rPr/>
      </w:pPr>
      <w:r>
        <w:rPr/>
        <w:t xml:space="preserve">Four classifiers were developed, day non-glint, moderate glint, high glint, and night. For each classifier we show the nested tests and the vote for each individual test. If a test is true the value after the colon is added to the sum and forms the cumulative vote for a pixel. The sign of the vote indicates the predicted Class, negative is cloud and positive is clear. The magnitude of the vote indicates the confidence of the prediction. In addition to the details of each classifier we present the overall misclassification rates, False positive, False negative, Precision and </w:t>
      </w:r>
      <w:commentRangeStart w:id="49"/>
      <w:r>
        <w:rPr/>
        <w:t>Recall</w:t>
      </w:r>
      <w:r>
        <w:rPr/>
      </w:r>
      <w:commentRangeEnd w:id="49"/>
      <w:r>
        <w:commentReference w:id="49"/>
      </w:r>
      <w:r>
        <w:rPr/>
        <w:t xml:space="preserve"> based on10-fold cross-validation of the training set. </w:t>
      </w:r>
      <w:r>
        <w:rPr/>
        <w:fldChar w:fldCharType="begin"/>
      </w:r>
      <w:r>
        <w:instrText> REF _Ref484858583 \h </w:instrText>
      </w:r>
      <w:r>
        <w:fldChar w:fldCharType="separate"/>
      </w:r>
      <w:r>
        <w:t>Figure 23</w:t>
      </w:r>
      <w:r>
        <w:fldChar w:fldCharType="end"/>
      </w:r>
      <w:r>
        <w:rPr/>
        <w:t xml:space="preserve"> shows and example classification tree sum vote for ensemble of 4 classifiers applied to the same granule shown in Figure </w:t>
      </w:r>
      <w:r>
        <w:drawing>
          <wp:anchor behindDoc="0" distT="0" distB="0" distL="114300" distR="114300" simplePos="0" locked="0" layoutInCell="1" allowOverlap="1" relativeHeight="14">
            <wp:simplePos x="0" y="0"/>
            <wp:positionH relativeFrom="margin">
              <wp:posOffset>229870</wp:posOffset>
            </wp:positionH>
            <wp:positionV relativeFrom="paragraph">
              <wp:posOffset>676910</wp:posOffset>
            </wp:positionV>
            <wp:extent cx="5342255" cy="4975860"/>
            <wp:effectExtent l="0" t="0" r="0" b="0"/>
            <wp:wrapTopAndBottom/>
            <wp:docPr id="51" name="Picture 46" descr="/Users/kay2016/Kay_active/Papers in Progress/VIIRS Paper RSE 2014/Kay_figures_viirs_paper/L2_treesum_imag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46" descr="/Users/kay2016/Kay_active/Papers in Progress/VIIRS Paper RSE 2014/Kay_figures_viirs_paper/L2_treesum_images.png"/>
                    <pic:cNvPicPr>
                      <a:picLocks noChangeAspect="1" noChangeArrowheads="1"/>
                    </pic:cNvPicPr>
                  </pic:nvPicPr>
                  <pic:blipFill>
                    <a:blip r:embed="rId32"/>
                    <a:stretch>
                      <a:fillRect/>
                    </a:stretch>
                  </pic:blipFill>
                  <pic:spPr bwMode="auto">
                    <a:xfrm>
                      <a:off x="0" y="0"/>
                      <a:ext cx="5342255" cy="4975860"/>
                    </a:xfrm>
                    <a:prstGeom prst="rect">
                      <a:avLst/>
                    </a:prstGeom>
                  </pic:spPr>
                </pic:pic>
              </a:graphicData>
            </a:graphic>
          </wp:anchor>
        </w:drawing>
      </w:r>
      <w:r>
        <w:rPr/>
        <w:t>9</w:t>
      </w:r>
      <w:r>
        <w:rPr/>
        <w:t xml:space="preserve">. </w:t>
      </w:r>
    </w:p>
    <w:p>
      <w:pPr>
        <w:pStyle w:val="Normal"/>
        <w:rPr/>
      </w:pPr>
      <w:bookmarkStart w:id="266" w:name="_Ref484858583"/>
      <w:r>
        <w:rPr/>
        <w:t xml:space="preserve">Figure </w:t>
      </w:r>
      <w:r>
        <w:rPr/>
        <w:fldChar w:fldCharType="begin"/>
      </w:r>
      <w:r>
        <w:instrText> SEQ Figure \* ARABIC </w:instrText>
      </w:r>
      <w:r>
        <w:fldChar w:fldCharType="separate"/>
      </w:r>
      <w:r>
        <w:t>23</w:t>
      </w:r>
      <w:r>
        <w:fldChar w:fldCharType="end"/>
      </w:r>
      <w:bookmarkEnd w:id="266"/>
      <w:r>
        <w:rPr/>
        <w:t xml:space="preserve">. </w:t>
      </w:r>
      <w:r>
        <w:rPr>
          <w:bCs/>
        </w:rPr>
        <w:t>Level-2 1km pixel ensemble majority Vote Day time</w:t>
      </w:r>
      <w:r>
        <w:rPr/>
        <w:t xml:space="preserve">. Right Panel full granule. Left panel enlarged area same Gulf Stream area as SST frontal region </w:t>
      </w:r>
      <w:r>
        <w:rPr/>
        <w:fldChar w:fldCharType="begin"/>
      </w:r>
      <w:r>
        <w:instrText> REF _Ref484856096 \h </w:instrText>
      </w:r>
      <w:r>
        <w:fldChar w:fldCharType="separate"/>
      </w:r>
      <w:r>
        <w:t>Figure 9</w:t>
      </w:r>
      <w:r>
        <w:fldChar w:fldCharType="end"/>
      </w:r>
      <w:r>
        <w:rPr/>
        <w:t>.</w:t>
      </w:r>
    </w:p>
    <w:p>
      <w:pPr>
        <w:pStyle w:val="Normal"/>
        <w:rPr/>
      </w:pPr>
      <w:r>
        <w:rPr/>
      </w:r>
    </w:p>
    <w:p>
      <w:pPr>
        <w:pStyle w:val="Normal"/>
        <w:spacing w:lineRule="auto" w:line="480"/>
        <w:rPr/>
      </w:pPr>
      <w:r>
        <w:rPr/>
        <w:t>In all the models presented below rho is visible band reflectance and BT represents brightness temperature. Uniformity tests and other statistics are based tests are for a 5x5 box around the pixel to be classified. Unless otherwise indicated test are on the central pixel for the 5x5 box.</w:t>
      </w:r>
    </w:p>
    <w:p>
      <w:pPr>
        <w:pStyle w:val="Normal"/>
        <w:spacing w:lineRule="auto" w:line="480"/>
        <w:rPr/>
      </w:pPr>
      <w:r>
        <w:rPr/>
        <w:t>The summary tables of classifier accuracy provide a variety of metrics on the efficacy of the model. In these tables TP is true cloud, FP is false cloud, TN is true clear, FP is false clear. Precision and Recall represent the probability of detection and sensitivity of a classifier. The receiver operating characteristic curve (ROC area) is a plot of the TP versus FP and represents the sensitivity of detecting a cloud versus probability of a false alarm. ROC area greater than 90% generally indicate excellent classifiers. The F- measure is measure of the harmonic mean of the precision and the recall and provides an indication of a classifiers accuracy and for the day time classifiers are &gt; 90%. However, similar to the ROC curve the F-measure does not take into account true negatives. The Mathews correlation coefficient (MCC) takes into account both TP, FP, and TN. While all 4 models have similar misclassification rates and ROC characteristics, the MCC and F-measures for the night time classifier while very good are slightly lower than those for the day time classifiers indicating that the lack of visible band information at night continues to hamper our ability to confidently detect clouds at night.</w:t>
      </w:r>
    </w:p>
    <w:p>
      <w:pPr>
        <w:pStyle w:val="Heading2"/>
        <w:numPr>
          <w:ilvl w:val="1"/>
          <w:numId w:val="3"/>
        </w:numPr>
        <w:rPr/>
      </w:pPr>
      <w:r>
        <w:rPr/>
        <w:t xml:space="preserve">Day time non-glint regions cloud classifier </w:t>
      </w:r>
    </w:p>
    <w:p>
      <w:pPr>
        <w:pStyle w:val="Normal"/>
        <w:rPr/>
      </w:pPr>
      <w:r>
        <w:rPr/>
        <w:t xml:space="preserve">Daytime non-glint is defined as solar zenith angle &lt; 90 degrees and glint coefficient is &lt; 0.005.  </w:t>
      </w:r>
    </w:p>
    <w:p>
      <w:pPr>
        <w:pStyle w:val="Normal"/>
        <w:rPr/>
      </w:pPr>
      <w:r>
        <w:rPr/>
      </w:r>
    </w:p>
    <w:p>
      <w:pPr>
        <w:pStyle w:val="Normal"/>
        <w:rPr/>
      </w:pPr>
      <w:r>
        <w:rPr/>
        <w:t>=== Classifier model (full training set) ===</w:t>
      </w:r>
    </w:p>
    <w:p>
      <w:pPr>
        <w:pStyle w:val="Normal"/>
        <w:rPr/>
      </w:pPr>
      <w:r>
        <w:rPr/>
      </w:r>
    </w:p>
    <w:p>
      <w:pPr>
        <w:pStyle w:val="Normal"/>
        <w:rPr/>
      </w:pPr>
      <w:r>
        <w:rPr/>
        <w:t>|  (1) rho1610 &lt; 0.16: 0.805</w:t>
      </w:r>
    </w:p>
    <w:p>
      <w:pPr>
        <w:pStyle w:val="Normal"/>
        <w:rPr/>
      </w:pPr>
      <w:r>
        <w:rPr/>
        <w:t>|  |  (2) rho748 &lt; 0.062: 0.393</w:t>
      </w:r>
    </w:p>
    <w:p>
      <w:pPr>
        <w:pStyle w:val="Normal"/>
        <w:rPr/>
      </w:pPr>
      <w:r>
        <w:rPr/>
        <w:t>|  |  |  (3) rho1380 &lt; 0.004: 0.287</w:t>
      </w:r>
    </w:p>
    <w:p>
      <w:pPr>
        <w:pStyle w:val="Normal"/>
        <w:rPr/>
      </w:pPr>
      <w:r>
        <w:rPr/>
        <w:t>|  |  |  |  (9) (BT11-BT12)/BT11 &lt; 0.002: -0.681</w:t>
      </w:r>
    </w:p>
    <w:p>
      <w:pPr>
        <w:pStyle w:val="Normal"/>
        <w:rPr/>
      </w:pPr>
      <w:r>
        <w:rPr/>
        <w:t>|  |  |  |  (9) ) (BT11-BT12)/BT11 &gt;= 0.002: 0.026</w:t>
      </w:r>
    </w:p>
    <w:p>
      <w:pPr>
        <w:pStyle w:val="Normal"/>
        <w:rPr/>
      </w:pPr>
      <w:r>
        <w:rPr/>
        <w:t>|  |  |  |  |  (13) rho748 &lt; 0.039: 0.364</w:t>
      </w:r>
    </w:p>
    <w:p>
      <w:pPr>
        <w:pStyle w:val="Normal"/>
        <w:rPr/>
      </w:pPr>
      <w:r>
        <w:rPr/>
        <w:t>|  |  |  |  |  (13) rho748 &gt;= 0.039: -0.21</w:t>
      </w:r>
    </w:p>
    <w:p>
      <w:pPr>
        <w:pStyle w:val="Normal"/>
        <w:rPr/>
      </w:pPr>
      <w:r>
        <w:rPr/>
        <w:t>|  |  |  (3)rho1380 &gt;= 0.004: -1.244</w:t>
      </w:r>
    </w:p>
    <w:p>
      <w:pPr>
        <w:pStyle w:val="Normal"/>
        <w:rPr/>
      </w:pPr>
      <w:r>
        <w:rPr/>
        <w:t>|  |  (2)rho748 &gt;= 0.062: -0.572</w:t>
      </w:r>
    </w:p>
    <w:p>
      <w:pPr>
        <w:pStyle w:val="Normal"/>
        <w:rPr/>
      </w:pPr>
      <w:r>
        <w:rPr/>
        <w:t>|  |  |  (5)uniformity rho610 &lt; 0.032: 0.455</w:t>
      </w:r>
    </w:p>
    <w:p>
      <w:pPr>
        <w:pStyle w:val="Normal"/>
        <w:rPr/>
      </w:pPr>
      <w:r>
        <w:rPr/>
        <w:t>|  |  |  (5)uniformity rho610 &gt;= 0.032: -0.395</w:t>
      </w:r>
    </w:p>
    <w:p>
      <w:pPr>
        <w:pStyle w:val="Normal"/>
        <w:rPr/>
      </w:pPr>
      <w:r>
        <w:rPr/>
        <w:t>|  |  (4)satellite zenith angle &lt; 64.994: 0.216</w:t>
      </w:r>
    </w:p>
    <w:p>
      <w:pPr>
        <w:pStyle w:val="Normal"/>
        <w:rPr/>
      </w:pPr>
      <w:r>
        <w:rPr/>
        <w:t>|  |  |  (8)rho1380 &lt; 0.007: 0.065</w:t>
      </w:r>
    </w:p>
    <w:p>
      <w:pPr>
        <w:pStyle w:val="Normal"/>
        <w:rPr/>
      </w:pPr>
      <w:r>
        <w:rPr/>
        <w:t>|  |  |  (8)rho1380 &gt;= 0.007: -1.077</w:t>
      </w:r>
    </w:p>
    <w:p>
      <w:pPr>
        <w:pStyle w:val="Normal"/>
        <w:rPr/>
      </w:pPr>
      <w:r>
        <w:rPr/>
        <w:t>|  |  (4)satellite zenith angle &gt;= 64.994: -0.708</w:t>
      </w:r>
    </w:p>
    <w:p>
      <w:pPr>
        <w:pStyle w:val="Normal"/>
        <w:rPr/>
      </w:pPr>
      <w:r>
        <w:rPr/>
        <w:t>|  (1)rho1610 &gt;= 0.16: -1.755</w:t>
      </w:r>
    </w:p>
    <w:p>
      <w:pPr>
        <w:pStyle w:val="Normal"/>
        <w:rPr/>
      </w:pPr>
      <w:r>
        <w:rPr/>
        <w:t>|  |  (6)rho1610 &lt; 0.266: 0.642</w:t>
      </w:r>
    </w:p>
    <w:p>
      <w:pPr>
        <w:pStyle w:val="Normal"/>
        <w:rPr/>
      </w:pPr>
      <w:r>
        <w:rPr/>
        <w:t>|  |  (6)rho1610 &gt;= 0.266: -0.19</w:t>
      </w:r>
    </w:p>
    <w:p>
      <w:pPr>
        <w:pStyle w:val="Normal"/>
        <w:rPr/>
      </w:pPr>
      <w:r>
        <w:rPr/>
        <w:t>|  |  |  (14)rho678 &lt; 0.103: 0.425</w:t>
      </w:r>
    </w:p>
    <w:p>
      <w:pPr>
        <w:pStyle w:val="Normal"/>
        <w:rPr/>
      </w:pPr>
      <w:r>
        <w:rPr/>
        <w:t>|  |  |  (14)rho678 &gt;= 0.103: -0.195</w:t>
      </w:r>
    </w:p>
    <w:p>
      <w:pPr>
        <w:pStyle w:val="Normal"/>
        <w:rPr/>
      </w:pPr>
      <w:r>
        <w:rPr/>
        <w:t>|  |  (10)BT 11um – BT 12um &lt; 0.235: -0.189</w:t>
      </w:r>
    </w:p>
    <w:p>
      <w:pPr>
        <w:pStyle w:val="Normal"/>
        <w:rPr/>
      </w:pPr>
      <w:r>
        <w:rPr/>
        <w:t>|  |  (10) BT 11um – BT 12um  &gt;= 0.235: 0.411</w:t>
      </w:r>
    </w:p>
    <w:p>
      <w:pPr>
        <w:pStyle w:val="Normal"/>
        <w:rPr/>
      </w:pPr>
      <w:r>
        <w:rPr/>
        <w:t>|  |  (15)water vapor  Kg/m2 &lt; 2.946: 0.038</w:t>
      </w:r>
    </w:p>
    <w:p>
      <w:pPr>
        <w:pStyle w:val="Normal"/>
        <w:rPr/>
      </w:pPr>
      <w:r>
        <w:rPr/>
        <w:t>|  |  (15)water vapor Kg/m2 &gt;= 2.946: -1.137</w:t>
      </w:r>
    </w:p>
    <w:p>
      <w:pPr>
        <w:pStyle w:val="Normal"/>
        <w:rPr/>
      </w:pPr>
      <w:r>
        <w:rPr/>
        <w:t>|  (7) uniformity BT 11um &lt; 0.762: 0.156</w:t>
      </w:r>
    </w:p>
    <w:p>
      <w:pPr>
        <w:pStyle w:val="Normal"/>
        <w:rPr/>
      </w:pPr>
      <w:r>
        <w:rPr/>
        <w:t>|  (7) uniformity BT 11um  &gt;= 0.762: -0.188</w:t>
      </w:r>
    </w:p>
    <w:p>
      <w:pPr>
        <w:pStyle w:val="Normal"/>
        <w:rPr/>
      </w:pPr>
      <w:r>
        <w:rPr/>
        <w:t>|  (11)water vapor Kg/m2  &lt; 1.315: 0.327</w:t>
      </w:r>
    </w:p>
    <w:p>
      <w:pPr>
        <w:pStyle w:val="Normal"/>
        <w:rPr/>
      </w:pPr>
      <w:r>
        <w:rPr/>
        <w:t>|  (11)water vapor Kg/m2  &gt;= 1.315: -0.054</w:t>
      </w:r>
    </w:p>
    <w:p>
      <w:pPr>
        <w:pStyle w:val="Normal"/>
        <w:rPr/>
      </w:pPr>
      <w:r>
        <w:rPr/>
        <w:t>|  |  (12)SST K &lt; 278.171: -0.679</w:t>
      </w:r>
    </w:p>
    <w:p>
      <w:pPr>
        <w:pStyle w:val="Normal"/>
        <w:rPr/>
      </w:pPr>
      <w:r>
        <w:rPr/>
        <w:t>|  |  (12)SST K &gt;= 278.171: 0.05</w:t>
      </w:r>
    </w:p>
    <w:p>
      <w:pPr>
        <w:pStyle w:val="Normal"/>
        <w:rPr/>
      </w:pPr>
      <w:r>
        <w:rPr/>
        <w:t>Legend: -ve = cloud, +ve = clear</w:t>
      </w:r>
    </w:p>
    <w:p>
      <w:pPr>
        <w:pStyle w:val="Normal"/>
        <w:rPr/>
      </w:pPr>
      <w:r>
        <w:rPr/>
        <w:t>Tree size (total number of nodes): 46</w:t>
      </w:r>
    </w:p>
    <w:p>
      <w:pPr>
        <w:pStyle w:val="Normal"/>
        <w:rPr/>
      </w:pPr>
      <w:r>
        <w:rPr/>
        <w:t>Leaves (number of predictor nodes): 31</w:t>
      </w:r>
    </w:p>
    <w:p>
      <w:pPr>
        <w:pStyle w:val="Normal"/>
        <w:rPr/>
      </w:pPr>
      <w:r>
        <w:rPr/>
      </w:r>
    </w:p>
    <w:p>
      <w:pPr>
        <w:pStyle w:val="Caption1"/>
        <w:keepNext/>
        <w:rPr/>
      </w:pPr>
      <w:r>
        <w:rPr/>
        <w:t xml:space="preserve">Table </w:t>
      </w:r>
      <w:r>
        <w:rPr/>
        <w:fldChar w:fldCharType="begin"/>
      </w:r>
      <w:r>
        <w:instrText> SEQ Table \* ARABIC </w:instrText>
      </w:r>
      <w:r>
        <w:fldChar w:fldCharType="separate"/>
      </w:r>
      <w:r>
        <w:t>9</w:t>
      </w:r>
      <w:r>
        <w:fldChar w:fldCharType="end"/>
      </w:r>
      <w:r>
        <w:rPr/>
        <w:t>.  Summary stratified 10-fold cross-validation: day non-glint classifier</w:t>
      </w:r>
    </w:p>
    <w:tbl>
      <w:tblPr>
        <w:tblStyle w:val="TableGrid"/>
        <w:tblW w:w="6475" w:type="dxa"/>
        <w:jc w:val="left"/>
        <w:tblInd w:w="0" w:type="dxa"/>
        <w:tblCellMar>
          <w:top w:w="0" w:type="dxa"/>
          <w:left w:w="108" w:type="dxa"/>
          <w:bottom w:w="0" w:type="dxa"/>
          <w:right w:w="108" w:type="dxa"/>
        </w:tblCellMar>
        <w:tblLook w:val="04a0" w:noVBand="1" w:noHBand="0" w:lastColumn="0" w:firstColumn="1" w:lastRow="0" w:firstRow="1"/>
      </w:tblPr>
      <w:tblGrid>
        <w:gridCol w:w="6475"/>
      </w:tblGrid>
      <w:tr>
        <w:trPr>
          <w:trHeight w:val="296" w:hRule="atLeast"/>
        </w:trPr>
        <w:tc>
          <w:tcPr>
            <w:tcW w:w="6475" w:type="dxa"/>
            <w:tcBorders/>
            <w:shd w:fill="auto" w:val="clear"/>
            <w:tcMar>
              <w:left w:w="108" w:type="dxa"/>
            </w:tcMar>
          </w:tcPr>
          <w:p>
            <w:pPr>
              <w:pStyle w:val="Normal"/>
              <w:widowControl w:val="false"/>
              <w:spacing w:lineRule="auto" w:line="240" w:before="0" w:after="0"/>
              <w:rPr>
                <w:rFonts w:ascii="Times New Roman" w:hAnsi="Times New Roman" w:eastAsia="Times New Roman" w:cs="Times New Roman"/>
                <w:szCs w:val="20"/>
              </w:rPr>
            </w:pPr>
            <w:r>
              <w:rPr>
                <w:rFonts w:eastAsia="Times New Roman" w:cs="Times New Roman"/>
                <w:szCs w:val="20"/>
              </w:rPr>
              <w:t>Correctly Classified Instances</w:t>
              <w:tab/>
              <w:t xml:space="preserve">       44958               91.7398 %</w:t>
            </w:r>
          </w:p>
        </w:tc>
      </w:tr>
      <w:tr>
        <w:trPr/>
        <w:tc>
          <w:tcPr>
            <w:tcW w:w="6475" w:type="dxa"/>
            <w:tcBorders/>
            <w:shd w:fill="auto" w:val="clear"/>
            <w:tcMar>
              <w:left w:w="108" w:type="dxa"/>
            </w:tcMar>
          </w:tcPr>
          <w:p>
            <w:pPr>
              <w:pStyle w:val="Normal"/>
              <w:widowControl w:val="false"/>
              <w:spacing w:lineRule="auto" w:line="240" w:before="0" w:after="0"/>
              <w:rPr>
                <w:rFonts w:ascii="Times New Roman" w:hAnsi="Times New Roman" w:eastAsia="Times New Roman" w:cs="Times New Roman"/>
                <w:szCs w:val="20"/>
              </w:rPr>
            </w:pPr>
            <w:r>
              <w:rPr>
                <w:rFonts w:eastAsia="Times New Roman" w:cs="Times New Roman"/>
                <w:szCs w:val="20"/>
              </w:rPr>
              <w:t>Incorrectly Classified Instances      4048                8.2602 %</w:t>
            </w:r>
          </w:p>
        </w:tc>
      </w:tr>
      <w:tr>
        <w:trPr/>
        <w:tc>
          <w:tcPr>
            <w:tcW w:w="6475" w:type="dxa"/>
            <w:tcBorders/>
            <w:shd w:fill="auto" w:val="clear"/>
            <w:tcMar>
              <w:left w:w="108" w:type="dxa"/>
            </w:tcMar>
          </w:tcPr>
          <w:p>
            <w:pPr>
              <w:pStyle w:val="Normal"/>
              <w:widowControl w:val="false"/>
              <w:spacing w:lineRule="auto" w:line="240" w:before="0" w:after="0"/>
              <w:rPr>
                <w:rFonts w:ascii="Times New Roman" w:hAnsi="Times New Roman" w:eastAsia="Times New Roman" w:cs="Times New Roman"/>
                <w:szCs w:val="20"/>
              </w:rPr>
            </w:pPr>
            <w:r>
              <w:rPr>
                <w:rFonts w:eastAsia="Times New Roman" w:cs="Times New Roman"/>
                <w:szCs w:val="20"/>
              </w:rPr>
              <w:t>Kappa statistic                                           0.8348</w:t>
            </w:r>
          </w:p>
        </w:tc>
      </w:tr>
      <w:tr>
        <w:trPr/>
        <w:tc>
          <w:tcPr>
            <w:tcW w:w="6475" w:type="dxa"/>
            <w:tcBorders/>
            <w:shd w:fill="auto" w:val="clear"/>
            <w:tcMar>
              <w:left w:w="108" w:type="dxa"/>
            </w:tcMar>
          </w:tcPr>
          <w:p>
            <w:pPr>
              <w:pStyle w:val="Normal"/>
              <w:widowControl w:val="false"/>
              <w:spacing w:lineRule="auto" w:line="240" w:before="0" w:after="0"/>
              <w:rPr>
                <w:rFonts w:ascii="Times New Roman" w:hAnsi="Times New Roman" w:eastAsia="Times New Roman" w:cs="Times New Roman"/>
                <w:szCs w:val="20"/>
              </w:rPr>
            </w:pPr>
            <w:r>
              <w:rPr>
                <w:rFonts w:eastAsia="Times New Roman" w:cs="Times New Roman"/>
                <w:szCs w:val="20"/>
              </w:rPr>
              <w:t>Mean absolute error                                  0.2025</w:t>
            </w:r>
          </w:p>
        </w:tc>
      </w:tr>
      <w:tr>
        <w:trPr/>
        <w:tc>
          <w:tcPr>
            <w:tcW w:w="6475" w:type="dxa"/>
            <w:tcBorders/>
            <w:shd w:fill="auto" w:val="clear"/>
            <w:tcMar>
              <w:left w:w="108" w:type="dxa"/>
            </w:tcMar>
          </w:tcPr>
          <w:p>
            <w:pPr>
              <w:pStyle w:val="Normal"/>
              <w:widowControl w:val="false"/>
              <w:spacing w:lineRule="auto" w:line="240" w:before="0" w:after="0"/>
              <w:rPr>
                <w:rFonts w:ascii="Times New Roman" w:hAnsi="Times New Roman" w:eastAsia="Times New Roman" w:cs="Times New Roman"/>
                <w:szCs w:val="20"/>
              </w:rPr>
            </w:pPr>
            <w:r>
              <w:rPr>
                <w:rFonts w:eastAsia="Times New Roman" w:cs="Times New Roman"/>
                <w:szCs w:val="20"/>
              </w:rPr>
              <w:t>Root mean squared error                           0.2659</w:t>
            </w:r>
          </w:p>
        </w:tc>
      </w:tr>
      <w:tr>
        <w:trPr/>
        <w:tc>
          <w:tcPr>
            <w:tcW w:w="6475" w:type="dxa"/>
            <w:tcBorders/>
            <w:shd w:fill="auto" w:val="clear"/>
            <w:tcMar>
              <w:left w:w="108" w:type="dxa"/>
            </w:tcMar>
          </w:tcPr>
          <w:p>
            <w:pPr>
              <w:pStyle w:val="Normal"/>
              <w:widowControl w:val="false"/>
              <w:spacing w:lineRule="auto" w:line="240" w:before="0" w:after="0"/>
              <w:rPr>
                <w:rFonts w:ascii="Times New Roman" w:hAnsi="Times New Roman" w:eastAsia="Times New Roman" w:cs="Times New Roman"/>
                <w:szCs w:val="20"/>
              </w:rPr>
            </w:pPr>
            <w:r>
              <w:rPr>
                <w:rFonts w:eastAsia="Times New Roman" w:cs="Times New Roman"/>
                <w:szCs w:val="20"/>
              </w:rPr>
              <w:t>Relative absolute error                                           40.4952 %</w:t>
            </w:r>
          </w:p>
        </w:tc>
      </w:tr>
      <w:tr>
        <w:trPr/>
        <w:tc>
          <w:tcPr>
            <w:tcW w:w="6475" w:type="dxa"/>
            <w:tcBorders/>
            <w:shd w:fill="auto" w:val="clear"/>
            <w:tcMar>
              <w:left w:w="108" w:type="dxa"/>
            </w:tcMar>
          </w:tcPr>
          <w:p>
            <w:pPr>
              <w:pStyle w:val="Normal"/>
              <w:widowControl w:val="false"/>
              <w:spacing w:lineRule="auto" w:line="240" w:before="0" w:after="0"/>
              <w:rPr>
                <w:rFonts w:ascii="Times New Roman" w:hAnsi="Times New Roman" w:eastAsia="Times New Roman" w:cs="Times New Roman"/>
                <w:szCs w:val="20"/>
              </w:rPr>
            </w:pPr>
            <w:r>
              <w:rPr>
                <w:rFonts w:eastAsia="Times New Roman" w:cs="Times New Roman"/>
                <w:szCs w:val="20"/>
              </w:rPr>
              <w:t>Root relative squared error                                     53.1741 %</w:t>
            </w:r>
          </w:p>
        </w:tc>
      </w:tr>
      <w:tr>
        <w:trPr/>
        <w:tc>
          <w:tcPr>
            <w:tcW w:w="6475" w:type="dxa"/>
            <w:tcBorders/>
            <w:shd w:fill="auto" w:val="clear"/>
            <w:tcMar>
              <w:left w:w="108" w:type="dxa"/>
            </w:tcMar>
          </w:tcPr>
          <w:p>
            <w:pPr>
              <w:pStyle w:val="Normal"/>
              <w:widowControl w:val="false"/>
              <w:spacing w:lineRule="auto" w:line="240" w:before="0" w:after="0"/>
              <w:rPr>
                <w:rFonts w:ascii="Times New Roman" w:hAnsi="Times New Roman" w:eastAsia="Times New Roman" w:cs="Times New Roman"/>
                <w:szCs w:val="20"/>
              </w:rPr>
            </w:pPr>
            <w:r>
              <w:rPr>
                <w:rFonts w:eastAsia="Times New Roman" w:cs="Times New Roman"/>
                <w:szCs w:val="20"/>
              </w:rPr>
              <w:t>Coverage of cases (0.95 level)                               99.9878 %</w:t>
            </w:r>
          </w:p>
        </w:tc>
      </w:tr>
      <w:tr>
        <w:trPr/>
        <w:tc>
          <w:tcPr>
            <w:tcW w:w="6475" w:type="dxa"/>
            <w:tcBorders/>
            <w:shd w:fill="auto" w:val="clear"/>
            <w:tcMar>
              <w:left w:w="108" w:type="dxa"/>
            </w:tcMar>
          </w:tcPr>
          <w:p>
            <w:pPr>
              <w:pStyle w:val="Normal"/>
              <w:widowControl w:val="false"/>
              <w:spacing w:lineRule="auto" w:line="240" w:before="0" w:after="0"/>
              <w:rPr>
                <w:rFonts w:ascii="Times New Roman" w:hAnsi="Times New Roman" w:eastAsia="Times New Roman" w:cs="Times New Roman"/>
                <w:szCs w:val="20"/>
              </w:rPr>
            </w:pPr>
            <w:r>
              <w:rPr>
                <w:rFonts w:eastAsia="Times New Roman" w:cs="Times New Roman"/>
                <w:szCs w:val="20"/>
              </w:rPr>
              <w:t>Mean rel. region size (0.95 level)                          97.2238 %</w:t>
            </w:r>
          </w:p>
        </w:tc>
      </w:tr>
      <w:tr>
        <w:trPr/>
        <w:tc>
          <w:tcPr>
            <w:tcW w:w="6475" w:type="dxa"/>
            <w:tcBorders/>
            <w:shd w:fill="auto" w:val="clear"/>
            <w:tcMar>
              <w:left w:w="108" w:type="dxa"/>
            </w:tcMar>
          </w:tcPr>
          <w:p>
            <w:pPr>
              <w:pStyle w:val="Normal"/>
              <w:widowControl w:val="false"/>
              <w:spacing w:lineRule="auto" w:line="240" w:before="0" w:after="0"/>
              <w:rPr>
                <w:rFonts w:ascii="Times New Roman" w:hAnsi="Times New Roman" w:eastAsia="Times New Roman" w:cs="Times New Roman"/>
                <w:szCs w:val="20"/>
              </w:rPr>
            </w:pPr>
            <w:r>
              <w:rPr>
                <w:rFonts w:eastAsia="Times New Roman" w:cs="Times New Roman"/>
                <w:szCs w:val="20"/>
              </w:rPr>
              <w:t xml:space="preserve">Total Number of Instances            49006     </w:t>
            </w:r>
          </w:p>
        </w:tc>
      </w:tr>
    </w:tbl>
    <w:p>
      <w:pPr>
        <w:pStyle w:val="Normal"/>
        <w:rPr/>
      </w:pPr>
      <w:r>
        <w:rPr/>
      </w:r>
    </w:p>
    <w:p>
      <w:pPr>
        <w:pStyle w:val="Caption1"/>
        <w:keepNext/>
        <w:rPr/>
      </w:pPr>
      <w:r>
        <w:rPr/>
        <w:t xml:space="preserve">Table </w:t>
      </w:r>
      <w:r>
        <w:rPr/>
        <w:fldChar w:fldCharType="begin"/>
      </w:r>
      <w:r>
        <w:instrText> SEQ Table \* ARABIC </w:instrText>
      </w:r>
      <w:r>
        <w:fldChar w:fldCharType="separate"/>
      </w:r>
      <w:r>
        <w:t>10</w:t>
      </w:r>
      <w:r>
        <w:fldChar w:fldCharType="end"/>
      </w:r>
      <w:r>
        <w:rPr/>
        <w:t>. Detailed accuracy by Class – day: non-glint classifier</w:t>
      </w:r>
    </w:p>
    <w:tbl>
      <w:tblPr>
        <w:tblStyle w:val="TableGrid"/>
        <w:tblW w:w="9350" w:type="dxa"/>
        <w:jc w:val="left"/>
        <w:tblInd w:w="0" w:type="dxa"/>
        <w:tblCellMar>
          <w:top w:w="0" w:type="dxa"/>
          <w:left w:w="108" w:type="dxa"/>
          <w:bottom w:w="0" w:type="dxa"/>
          <w:right w:w="108" w:type="dxa"/>
        </w:tblCellMar>
        <w:tblLook w:val="04a0" w:noVBand="1" w:noHBand="0" w:lastColumn="0" w:firstColumn="1" w:lastRow="0" w:firstRow="1"/>
      </w:tblPr>
      <w:tblGrid>
        <w:gridCol w:w="9350"/>
      </w:tblGrid>
      <w:tr>
        <w:trPr/>
        <w:tc>
          <w:tcPr>
            <w:tcW w:w="9350" w:type="dxa"/>
            <w:tcBorders/>
            <w:shd w:fill="auto" w:val="clear"/>
            <w:tcMar>
              <w:left w:w="108" w:type="dxa"/>
            </w:tcMar>
          </w:tcPr>
          <w:p>
            <w:pPr>
              <w:pStyle w:val="Normal"/>
              <w:widowControl w:val="false"/>
              <w:spacing w:lineRule="auto" w:line="240" w:before="0" w:after="0"/>
              <w:rPr>
                <w:rFonts w:ascii="Times New Roman" w:hAnsi="Times New Roman" w:eastAsia="Times New Roman" w:cs="Times New Roman"/>
                <w:szCs w:val="20"/>
              </w:rPr>
            </w:pPr>
            <w:r>
              <w:rPr>
                <w:rFonts w:eastAsia="Times New Roman" w:cs="Times New Roman"/>
                <w:szCs w:val="20"/>
              </w:rPr>
              <w:t>TP Rate  FP Rate  Precision  Recall   F-Measure  MCC   ROC Area      Class</w:t>
            </w:r>
          </w:p>
        </w:tc>
      </w:tr>
      <w:tr>
        <w:trPr/>
        <w:tc>
          <w:tcPr>
            <w:tcW w:w="9350" w:type="dxa"/>
            <w:tcBorders/>
            <w:shd w:fill="auto" w:val="clear"/>
            <w:tcMar>
              <w:left w:w="108" w:type="dxa"/>
            </w:tcMar>
          </w:tcPr>
          <w:p>
            <w:pPr>
              <w:pStyle w:val="Normal"/>
              <w:widowControl w:val="false"/>
              <w:spacing w:lineRule="auto" w:line="240" w:before="0" w:after="0"/>
              <w:rPr>
                <w:rFonts w:ascii="Times New Roman" w:hAnsi="Times New Roman" w:eastAsia="Times New Roman" w:cs="Times New Roman"/>
                <w:szCs w:val="20"/>
              </w:rPr>
            </w:pPr>
            <w:r>
              <w:rPr>
                <w:rFonts w:eastAsia="Times New Roman" w:cs="Times New Roman"/>
                <w:szCs w:val="20"/>
              </w:rPr>
              <w:t xml:space="preserve"> </w:t>
            </w:r>
            <w:r>
              <w:rPr>
                <w:rFonts w:eastAsia="Times New Roman" w:cs="Times New Roman"/>
                <w:szCs w:val="20"/>
              </w:rPr>
              <w:t>0.903     0.068        0.930      0.903    0.916          0.835      0.972              cloud</w:t>
            </w:r>
          </w:p>
        </w:tc>
      </w:tr>
      <w:tr>
        <w:trPr/>
        <w:tc>
          <w:tcPr>
            <w:tcW w:w="9350" w:type="dxa"/>
            <w:tcBorders/>
            <w:shd w:fill="auto" w:val="clear"/>
            <w:tcMar>
              <w:left w:w="108" w:type="dxa"/>
            </w:tcMar>
          </w:tcPr>
          <w:p>
            <w:pPr>
              <w:pStyle w:val="Normal"/>
              <w:widowControl w:val="false"/>
              <w:spacing w:lineRule="auto" w:line="240" w:before="0" w:after="0"/>
              <w:rPr>
                <w:rFonts w:ascii="Times New Roman" w:hAnsi="Times New Roman" w:eastAsia="Times New Roman" w:cs="Times New Roman"/>
                <w:szCs w:val="20"/>
              </w:rPr>
            </w:pPr>
            <w:r>
              <w:rPr>
                <w:rFonts w:eastAsia="Times New Roman" w:cs="Times New Roman"/>
                <w:szCs w:val="20"/>
              </w:rPr>
              <w:t xml:space="preserve"> </w:t>
            </w:r>
            <w:r>
              <w:rPr>
                <w:rFonts w:eastAsia="Times New Roman" w:cs="Times New Roman"/>
                <w:szCs w:val="20"/>
              </w:rPr>
              <w:t xml:space="preserve">0.932 </w:t>
              <w:tab/>
              <w:t xml:space="preserve">   0.097        0.906      </w:t>
              <w:tab/>
              <w:t xml:space="preserve">0.932   0.919          0.835      0.972    </w:t>
              <w:tab/>
              <w:t xml:space="preserve">         clear</w:t>
            </w:r>
          </w:p>
        </w:tc>
      </w:tr>
      <w:tr>
        <w:trPr/>
        <w:tc>
          <w:tcPr>
            <w:tcW w:w="9350" w:type="dxa"/>
            <w:tcBorders/>
            <w:shd w:fill="auto" w:val="clear"/>
            <w:tcMar>
              <w:left w:w="108" w:type="dxa"/>
            </w:tcMar>
          </w:tcPr>
          <w:p>
            <w:pPr>
              <w:pStyle w:val="Normal"/>
              <w:widowControl w:val="false"/>
              <w:spacing w:lineRule="auto" w:line="240" w:before="0" w:after="0"/>
              <w:rPr>
                <w:rFonts w:ascii="Times New Roman" w:hAnsi="Times New Roman" w:eastAsia="Times New Roman" w:cs="Times New Roman"/>
                <w:szCs w:val="20"/>
              </w:rPr>
            </w:pPr>
            <w:r>
              <w:rPr>
                <w:rFonts w:eastAsia="Times New Roman" w:cs="Times New Roman"/>
                <w:szCs w:val="20"/>
              </w:rPr>
              <w:t xml:space="preserve">0.917      0.083        0.918       0.917   0.917          0.835      0.972            Weighted Avg.    </w:t>
            </w:r>
          </w:p>
        </w:tc>
      </w:tr>
    </w:tbl>
    <w:p>
      <w:pPr>
        <w:pStyle w:val="Normal"/>
        <w:rPr/>
      </w:pPr>
      <w:r>
        <w:rPr/>
      </w:r>
    </w:p>
    <w:p>
      <w:pPr>
        <w:pStyle w:val="Caption1"/>
        <w:keepNext/>
        <w:rPr/>
      </w:pPr>
      <w:r>
        <w:rPr/>
        <w:t xml:space="preserve">Table </w:t>
      </w:r>
      <w:r>
        <w:rPr/>
        <w:fldChar w:fldCharType="begin"/>
      </w:r>
      <w:r>
        <w:instrText> SEQ Table \* ARABIC </w:instrText>
      </w:r>
      <w:r>
        <w:fldChar w:fldCharType="separate"/>
      </w:r>
      <w:r>
        <w:t>11</w:t>
      </w:r>
      <w:r>
        <w:fldChar w:fldCharType="end"/>
      </w:r>
      <w:r>
        <w:rPr/>
        <w:t>. Confusion Matrix: day non-glint classifier</w:t>
      </w:r>
    </w:p>
    <w:tbl>
      <w:tblPr>
        <w:tblStyle w:val="TableGrid"/>
        <w:tblW w:w="7915" w:type="dxa"/>
        <w:jc w:val="left"/>
        <w:tblInd w:w="0" w:type="dxa"/>
        <w:tblCellMar>
          <w:top w:w="0" w:type="dxa"/>
          <w:left w:w="108" w:type="dxa"/>
          <w:bottom w:w="0" w:type="dxa"/>
          <w:right w:w="108" w:type="dxa"/>
        </w:tblCellMar>
        <w:tblLook w:val="04a0" w:noVBand="1" w:noHBand="0" w:lastColumn="0" w:firstColumn="1" w:lastRow="0" w:firstRow="1"/>
      </w:tblPr>
      <w:tblGrid>
        <w:gridCol w:w="7915"/>
      </w:tblGrid>
      <w:tr>
        <w:trPr/>
        <w:tc>
          <w:tcPr>
            <w:tcW w:w="7915" w:type="dxa"/>
            <w:tcBorders/>
            <w:shd w:fill="auto" w:val="clear"/>
            <w:tcMar>
              <w:left w:w="108" w:type="dxa"/>
            </w:tcMar>
          </w:tcPr>
          <w:p>
            <w:pPr>
              <w:pStyle w:val="Normal"/>
              <w:widowControl w:val="false"/>
              <w:spacing w:lineRule="auto" w:line="240" w:before="0" w:after="0"/>
              <w:rPr>
                <w:rFonts w:ascii="Times New Roman" w:hAnsi="Times New Roman" w:eastAsia="Times New Roman" w:cs="Times New Roman"/>
                <w:szCs w:val="20"/>
              </w:rPr>
            </w:pPr>
            <w:r>
              <w:rPr>
                <w:rFonts w:eastAsia="Times New Roman" w:cs="Times New Roman"/>
                <w:szCs w:val="20"/>
              </w:rPr>
              <w:t xml:space="preserve"> </w:t>
            </w:r>
            <w:r>
              <w:rPr>
                <w:rFonts w:eastAsia="Times New Roman" w:cs="Times New Roman"/>
                <w:szCs w:val="20"/>
              </w:rPr>
              <w:t xml:space="preserve">Count                    Predicted cloud    Predicted clear        </w:t>
            </w:r>
          </w:p>
        </w:tc>
      </w:tr>
      <w:tr>
        <w:trPr/>
        <w:tc>
          <w:tcPr>
            <w:tcW w:w="7915" w:type="dxa"/>
            <w:tcBorders/>
            <w:shd w:fill="auto" w:val="clear"/>
            <w:tcMar>
              <w:left w:w="108" w:type="dxa"/>
            </w:tcMar>
          </w:tcPr>
          <w:p>
            <w:pPr>
              <w:pStyle w:val="Normal"/>
              <w:widowControl w:val="false"/>
              <w:spacing w:lineRule="auto" w:line="240" w:before="0" w:after="0"/>
              <w:rPr>
                <w:rFonts w:ascii="Times New Roman" w:hAnsi="Times New Roman" w:eastAsia="Times New Roman" w:cs="Times New Roman"/>
                <w:szCs w:val="20"/>
              </w:rPr>
            </w:pPr>
            <w:r>
              <w:rPr>
                <w:rFonts w:eastAsia="Times New Roman" w:cs="Times New Roman"/>
                <w:szCs w:val="20"/>
              </w:rPr>
              <w:t xml:space="preserve">                                       </w:t>
            </w:r>
            <w:r>
              <w:rPr>
                <w:rFonts w:eastAsia="Times New Roman" w:cs="Times New Roman"/>
                <w:szCs w:val="20"/>
              </w:rPr>
              <w:t>22123                2380            Actual cloud</w:t>
            </w:r>
          </w:p>
        </w:tc>
      </w:tr>
      <w:tr>
        <w:trPr>
          <w:trHeight w:val="251" w:hRule="atLeast"/>
        </w:trPr>
        <w:tc>
          <w:tcPr>
            <w:tcW w:w="7915" w:type="dxa"/>
            <w:tcBorders/>
            <w:shd w:fill="auto" w:val="clear"/>
            <w:tcMar>
              <w:left w:w="108" w:type="dxa"/>
            </w:tcMar>
          </w:tcPr>
          <w:p>
            <w:pPr>
              <w:pStyle w:val="Normal"/>
              <w:widowControl w:val="false"/>
              <w:spacing w:lineRule="auto" w:line="240" w:before="0" w:after="0"/>
              <w:rPr>
                <w:rFonts w:ascii="Times New Roman" w:hAnsi="Times New Roman" w:eastAsia="Times New Roman" w:cs="Times New Roman"/>
                <w:szCs w:val="20"/>
              </w:rPr>
            </w:pPr>
            <w:r>
              <w:rPr>
                <w:rFonts w:eastAsia="Times New Roman" w:cs="Times New Roman"/>
                <w:szCs w:val="20"/>
              </w:rPr>
              <w:t xml:space="preserve">                                         </w:t>
            </w:r>
            <w:r>
              <w:rPr>
                <w:rFonts w:eastAsia="Times New Roman" w:cs="Times New Roman"/>
                <w:szCs w:val="20"/>
              </w:rPr>
              <w:t>1668              22835             Actual clear</w:t>
            </w:r>
          </w:p>
        </w:tc>
      </w:tr>
    </w:tbl>
    <w:p>
      <w:pPr>
        <w:pStyle w:val="Normal"/>
        <w:rPr/>
      </w:pPr>
      <w:r>
        <w:rPr/>
      </w:r>
    </w:p>
    <w:p>
      <w:pPr>
        <w:pStyle w:val="Heading2"/>
        <w:numPr>
          <w:ilvl w:val="1"/>
          <w:numId w:val="3"/>
        </w:numPr>
        <w:rPr/>
      </w:pPr>
      <w:r>
        <w:rPr/>
        <w:t>ADTree classification: moderate glint regions</w:t>
      </w:r>
    </w:p>
    <w:p>
      <w:pPr>
        <w:pStyle w:val="Normal"/>
        <w:rPr/>
      </w:pPr>
      <w:r>
        <w:rPr/>
        <w:t>Glint is defined as solar zenith angle &lt; 90</w:t>
      </w:r>
      <w:r>
        <w:rPr>
          <w:vertAlign w:val="superscript"/>
        </w:rPr>
        <w:t>o</w:t>
      </w:r>
      <w:r>
        <w:rPr/>
        <w:t xml:space="preserve"> and glint coefficient &gt; 0.005 and rho 678 &lt; = 0.065</w:t>
      </w:r>
    </w:p>
    <w:p>
      <w:pPr>
        <w:pStyle w:val="Normal"/>
        <w:rPr/>
      </w:pPr>
      <w:r>
        <w:rPr/>
      </w:r>
    </w:p>
    <w:p>
      <w:pPr>
        <w:pStyle w:val="Normal"/>
        <w:rPr/>
      </w:pPr>
      <w:r>
        <w:rPr/>
        <w:t>=== Moderate Glint Classifier model (full training set) ===</w:t>
      </w:r>
    </w:p>
    <w:p>
      <w:pPr>
        <w:pStyle w:val="Normal"/>
        <w:rPr/>
      </w:pPr>
      <w:r>
        <w:rPr/>
      </w:r>
    </w:p>
    <w:p>
      <w:pPr>
        <w:pStyle w:val="Normal"/>
        <w:rPr/>
      </w:pPr>
      <w:r>
        <w:rPr/>
        <w:t>|  (1) uniformity rho748 &lt; 0.104: 0.91</w:t>
      </w:r>
    </w:p>
    <w:p>
      <w:pPr>
        <w:pStyle w:val="Normal"/>
        <w:rPr/>
      </w:pPr>
      <w:r>
        <w:rPr/>
        <w:t>|  |  (2) rho678 &lt; 0.086: 0.518</w:t>
      </w:r>
    </w:p>
    <w:p>
      <w:pPr>
        <w:pStyle w:val="Normal"/>
        <w:rPr/>
      </w:pPr>
      <w:r>
        <w:rPr/>
        <w:t>|  |  |  (7) uniformity rho678 &lt; 0.067: 0.558</w:t>
      </w:r>
    </w:p>
    <w:p>
      <w:pPr>
        <w:pStyle w:val="Normal"/>
        <w:rPr/>
      </w:pPr>
      <w:r>
        <w:rPr/>
        <w:t>|  |  |  (7) box minimum rho678 &gt;= 0.067: -0.263</w:t>
      </w:r>
    </w:p>
    <w:p>
      <w:pPr>
        <w:pStyle w:val="Normal"/>
        <w:rPr/>
      </w:pPr>
      <w:r>
        <w:rPr/>
        <w:t>|  |  |  |  (9) rho1610 &lt; 0.06: -0.231</w:t>
      </w:r>
    </w:p>
    <w:p>
      <w:pPr>
        <w:pStyle w:val="Normal"/>
        <w:rPr/>
      </w:pPr>
      <w:r>
        <w:rPr/>
        <w:t>|  |  |  |  (9) rho1610 &gt;= 0.06: 1.712</w:t>
      </w:r>
    </w:p>
    <w:p>
      <w:pPr>
        <w:pStyle w:val="Normal"/>
        <w:rPr/>
      </w:pPr>
      <w:r>
        <w:rPr/>
        <w:t>|  |  |  |  (13) rho1610 &lt; 0.046: -1.353</w:t>
      </w:r>
    </w:p>
    <w:p>
      <w:pPr>
        <w:pStyle w:val="Normal"/>
        <w:rPr/>
      </w:pPr>
      <w:r>
        <w:rPr/>
        <w:t>|  |  |  |  (13) rho1610 &gt;= 0.046: 0.352</w:t>
      </w:r>
    </w:p>
    <w:p>
      <w:pPr>
        <w:pStyle w:val="Normal"/>
        <w:rPr/>
      </w:pPr>
      <w:r>
        <w:rPr/>
        <w:t>|  |  (2) rho678 &gt;= 0.086: -0.585</w:t>
      </w:r>
    </w:p>
    <w:p>
      <w:pPr>
        <w:pStyle w:val="Normal"/>
        <w:rPr/>
      </w:pPr>
      <w:r>
        <w:rPr/>
        <w:t>|  |  |  (6) BT3.7um – BT 12um &lt; 12.951: -0.905</w:t>
      </w:r>
    </w:p>
    <w:p>
      <w:pPr>
        <w:pStyle w:val="Normal"/>
        <w:rPr/>
      </w:pPr>
      <w:r>
        <w:rPr/>
        <w:t>|  |  |  (6) BT3.7um – BT 12um  &gt;= 12.951: 0.187</w:t>
      </w:r>
    </w:p>
    <w:p>
      <w:pPr>
        <w:pStyle w:val="Normal"/>
        <w:rPr/>
      </w:pPr>
      <w:r>
        <w:rPr/>
        <w:t>|  |  |  |  (8) rho678 &lt; 0.098: 0.549</w:t>
      </w:r>
    </w:p>
    <w:p>
      <w:pPr>
        <w:pStyle w:val="Normal"/>
        <w:rPr/>
      </w:pPr>
      <w:r>
        <w:rPr/>
        <w:t>|  |  |  |  (8) rho678 &gt;= 0.098: -0.484</w:t>
      </w:r>
    </w:p>
    <w:p>
      <w:pPr>
        <w:pStyle w:val="Normal"/>
        <w:rPr/>
      </w:pPr>
      <w:r>
        <w:rPr/>
        <w:t>|  (1) box minimum rho748 &gt;= 0.104: -1.819</w:t>
      </w:r>
    </w:p>
    <w:p>
      <w:pPr>
        <w:pStyle w:val="Normal"/>
        <w:rPr/>
      </w:pPr>
      <w:r>
        <w:rPr/>
        <w:t>|  |  (4) box minimum rho678 &lt; 0.206: 0.467</w:t>
      </w:r>
    </w:p>
    <w:p>
      <w:pPr>
        <w:pStyle w:val="Normal"/>
        <w:rPr/>
      </w:pPr>
      <w:r>
        <w:rPr/>
        <w:t>|  |  (4) box minimum rho678 &gt;= 0.206: -1.18</w:t>
      </w:r>
    </w:p>
    <w:p>
      <w:pPr>
        <w:pStyle w:val="Normal"/>
        <w:rPr/>
      </w:pPr>
      <w:r>
        <w:rPr/>
        <w:t>|  |  |  (5) rho678 &lt; 0.037: 1.747</w:t>
      </w:r>
    </w:p>
    <w:p>
      <w:pPr>
        <w:pStyle w:val="Normal"/>
        <w:rPr/>
      </w:pPr>
      <w:r>
        <w:rPr/>
        <w:t>|  |  |  (5) rho678 &gt;= 0.037: -1.79</w:t>
      </w:r>
    </w:p>
    <w:p>
      <w:pPr>
        <w:pStyle w:val="Normal"/>
        <w:rPr/>
      </w:pPr>
      <w:r>
        <w:rPr/>
        <w:t>|  |  (14) water vapor Kg/m2&lt; 1.705: 0.434</w:t>
      </w:r>
    </w:p>
    <w:p>
      <w:pPr>
        <w:pStyle w:val="Normal"/>
        <w:rPr/>
      </w:pPr>
      <w:r>
        <w:rPr/>
        <w:t>|  |  (14) water vapor Kg/m2 &gt;= 1.705: -0.645</w:t>
      </w:r>
    </w:p>
    <w:p>
      <w:pPr>
        <w:pStyle w:val="Normal"/>
        <w:rPr/>
      </w:pPr>
      <w:r>
        <w:rPr/>
        <w:t>|  (3) rho1380 &lt; 0.002: 0.23</w:t>
      </w:r>
    </w:p>
    <w:p>
      <w:pPr>
        <w:pStyle w:val="Normal"/>
        <w:rPr/>
      </w:pPr>
      <w:r>
        <w:rPr/>
        <w:t>|  |  (10) latitude  &lt; 32.13: -0.067</w:t>
      </w:r>
    </w:p>
    <w:p>
      <w:pPr>
        <w:pStyle w:val="Normal"/>
        <w:rPr/>
      </w:pPr>
      <w:r>
        <w:rPr/>
        <w:t>|  |  |  (11) SST K &lt; 300.034: -0.146</w:t>
      </w:r>
    </w:p>
    <w:p>
      <w:pPr>
        <w:pStyle w:val="Normal"/>
        <w:rPr/>
      </w:pPr>
      <w:r>
        <w:rPr/>
        <w:t>|  |  |  (11)SST K &gt;= 300.034: 0.824</w:t>
      </w:r>
    </w:p>
    <w:p>
      <w:pPr>
        <w:pStyle w:val="Normal"/>
        <w:rPr/>
      </w:pPr>
      <w:r>
        <w:rPr/>
        <w:t>|  |  (10) latitude  &gt;= 32.13: 0.758</w:t>
      </w:r>
    </w:p>
    <w:p>
      <w:pPr>
        <w:pStyle w:val="Normal"/>
        <w:rPr/>
      </w:pPr>
      <w:r>
        <w:rPr/>
        <w:t>|  (3) rho1380 &gt;= 0.002: -1.153</w:t>
      </w:r>
    </w:p>
    <w:p>
      <w:pPr>
        <w:pStyle w:val="Normal"/>
        <w:rPr/>
      </w:pPr>
      <w:r>
        <w:rPr/>
        <w:t>|  |  (12) box minimum rho1380 &lt; 0.005: 0.28</w:t>
      </w:r>
    </w:p>
    <w:p>
      <w:pPr>
        <w:pStyle w:val="Normal"/>
        <w:rPr/>
      </w:pPr>
      <w:r>
        <w:rPr/>
        <w:t>|  |  (12) box minimum rho1380 &gt;= 0.005: -0.939</w:t>
      </w:r>
    </w:p>
    <w:p>
      <w:pPr>
        <w:pStyle w:val="Normal"/>
        <w:rPr/>
      </w:pPr>
      <w:r>
        <w:rPr/>
        <w:t>|  (15) satellite zenith angle &lt; 33.204: 0.2</w:t>
      </w:r>
    </w:p>
    <w:p>
      <w:pPr>
        <w:pStyle w:val="Normal"/>
        <w:rPr/>
      </w:pPr>
      <w:r>
        <w:rPr/>
        <w:t>|  (15)satellite zenith angle &gt;= 33.204: -0.331</w:t>
      </w:r>
    </w:p>
    <w:p>
      <w:pPr>
        <w:pStyle w:val="Normal"/>
        <w:rPr/>
      </w:pPr>
      <w:r>
        <w:rPr/>
        <w:t>Legend: -ve = cloud, +ve = clear</w:t>
      </w:r>
    </w:p>
    <w:p>
      <w:pPr>
        <w:pStyle w:val="Normal"/>
        <w:rPr/>
      </w:pPr>
      <w:r>
        <w:rPr/>
        <w:t>Tree size (total number of nodes): 46</w:t>
      </w:r>
    </w:p>
    <w:p>
      <w:pPr>
        <w:pStyle w:val="Normal"/>
        <w:rPr/>
      </w:pPr>
      <w:r>
        <w:rPr/>
        <w:t>Leaves (number of predictor nodes): 31</w:t>
      </w:r>
    </w:p>
    <w:p>
      <w:pPr>
        <w:pStyle w:val="Normal"/>
        <w:rPr/>
      </w:pPr>
      <w:r>
        <w:rPr/>
      </w:r>
    </w:p>
    <w:p>
      <w:pPr>
        <w:pStyle w:val="Caption1"/>
        <w:keepNext/>
        <w:rPr/>
      </w:pPr>
      <w:r>
        <w:rPr/>
        <w:t xml:space="preserve">Table </w:t>
      </w:r>
      <w:r>
        <w:rPr/>
        <w:fldChar w:fldCharType="begin"/>
      </w:r>
      <w:r>
        <w:instrText> SEQ Table \* ARABIC </w:instrText>
      </w:r>
      <w:r>
        <w:fldChar w:fldCharType="separate"/>
      </w:r>
      <w:r>
        <w:t>12</w:t>
      </w:r>
      <w:r>
        <w:fldChar w:fldCharType="end"/>
      </w:r>
      <w:r>
        <w:rPr/>
        <w:t xml:space="preserve">.  Summary 10-fold stratified cross-validation: moderate glint </w:t>
      </w:r>
    </w:p>
    <w:tbl>
      <w:tblPr>
        <w:tblStyle w:val="TableGrid"/>
        <w:tblW w:w="6655" w:type="dxa"/>
        <w:jc w:val="left"/>
        <w:tblInd w:w="0" w:type="dxa"/>
        <w:tblCellMar>
          <w:top w:w="0" w:type="dxa"/>
          <w:left w:w="108" w:type="dxa"/>
          <w:bottom w:w="0" w:type="dxa"/>
          <w:right w:w="108" w:type="dxa"/>
        </w:tblCellMar>
        <w:tblLook w:val="04a0" w:noVBand="1" w:noHBand="0" w:lastColumn="0" w:firstColumn="1" w:lastRow="0" w:firstRow="1"/>
      </w:tblPr>
      <w:tblGrid>
        <w:gridCol w:w="6655"/>
      </w:tblGrid>
      <w:tr>
        <w:trPr/>
        <w:tc>
          <w:tcPr>
            <w:tcW w:w="6655" w:type="dxa"/>
            <w:tcBorders/>
            <w:shd w:fill="auto" w:val="clear"/>
            <w:tcMar>
              <w:left w:w="108" w:type="dxa"/>
            </w:tcMar>
          </w:tcPr>
          <w:p>
            <w:pPr>
              <w:pStyle w:val="Normal"/>
              <w:widowControl w:val="false"/>
              <w:spacing w:lineRule="auto" w:line="240" w:before="0" w:after="0"/>
              <w:rPr>
                <w:rFonts w:ascii="Times New Roman" w:hAnsi="Times New Roman" w:eastAsia="Times New Roman" w:cs="Times New Roman"/>
                <w:szCs w:val="20"/>
              </w:rPr>
            </w:pPr>
            <w:r>
              <w:rPr>
                <w:rFonts w:eastAsia="Times New Roman" w:cs="Times New Roman"/>
                <w:szCs w:val="20"/>
              </w:rPr>
              <w:t>Correctly Classified Instances        2189               93.3078 %</w:t>
            </w:r>
          </w:p>
        </w:tc>
      </w:tr>
      <w:tr>
        <w:trPr/>
        <w:tc>
          <w:tcPr>
            <w:tcW w:w="6655" w:type="dxa"/>
            <w:tcBorders/>
            <w:shd w:fill="auto" w:val="clear"/>
            <w:tcMar>
              <w:left w:w="108" w:type="dxa"/>
            </w:tcMar>
          </w:tcPr>
          <w:p>
            <w:pPr>
              <w:pStyle w:val="Normal"/>
              <w:widowControl w:val="false"/>
              <w:spacing w:lineRule="auto" w:line="240" w:before="0" w:after="0"/>
              <w:rPr>
                <w:rFonts w:ascii="Times New Roman" w:hAnsi="Times New Roman" w:eastAsia="Times New Roman" w:cs="Times New Roman"/>
                <w:szCs w:val="20"/>
              </w:rPr>
            </w:pPr>
            <w:r>
              <w:rPr>
                <w:rFonts w:eastAsia="Times New Roman" w:cs="Times New Roman"/>
                <w:szCs w:val="20"/>
              </w:rPr>
              <w:t>Incorrectly Classified Instances       157                6.6922 %</w:t>
            </w:r>
          </w:p>
        </w:tc>
      </w:tr>
      <w:tr>
        <w:trPr/>
        <w:tc>
          <w:tcPr>
            <w:tcW w:w="6655" w:type="dxa"/>
            <w:tcBorders/>
            <w:shd w:fill="auto" w:val="clear"/>
            <w:tcMar>
              <w:left w:w="108" w:type="dxa"/>
            </w:tcMar>
          </w:tcPr>
          <w:p>
            <w:pPr>
              <w:pStyle w:val="Normal"/>
              <w:widowControl w:val="false"/>
              <w:spacing w:lineRule="auto" w:line="240" w:before="0" w:after="0"/>
              <w:rPr>
                <w:rFonts w:ascii="Times New Roman" w:hAnsi="Times New Roman" w:eastAsia="Times New Roman" w:cs="Times New Roman"/>
                <w:szCs w:val="20"/>
              </w:rPr>
            </w:pPr>
            <w:r>
              <w:rPr>
                <w:rFonts w:eastAsia="Times New Roman" w:cs="Times New Roman"/>
                <w:szCs w:val="20"/>
              </w:rPr>
              <w:t>Kappa statistic                                           0.8662</w:t>
            </w:r>
          </w:p>
        </w:tc>
      </w:tr>
      <w:tr>
        <w:trPr/>
        <w:tc>
          <w:tcPr>
            <w:tcW w:w="6655" w:type="dxa"/>
            <w:tcBorders/>
            <w:shd w:fill="auto" w:val="clear"/>
            <w:tcMar>
              <w:left w:w="108" w:type="dxa"/>
            </w:tcMar>
          </w:tcPr>
          <w:p>
            <w:pPr>
              <w:pStyle w:val="Normal"/>
              <w:widowControl w:val="false"/>
              <w:spacing w:lineRule="auto" w:line="240" w:before="0" w:after="0"/>
              <w:rPr>
                <w:rFonts w:ascii="Times New Roman" w:hAnsi="Times New Roman" w:eastAsia="Times New Roman" w:cs="Times New Roman"/>
                <w:szCs w:val="20"/>
              </w:rPr>
            </w:pPr>
            <w:r>
              <w:rPr>
                <w:rFonts w:eastAsia="Times New Roman" w:cs="Times New Roman"/>
                <w:szCs w:val="20"/>
              </w:rPr>
              <w:t>Mean absolute error                                   0.1421</w:t>
            </w:r>
          </w:p>
        </w:tc>
      </w:tr>
      <w:tr>
        <w:trPr/>
        <w:tc>
          <w:tcPr>
            <w:tcW w:w="6655" w:type="dxa"/>
            <w:tcBorders/>
            <w:shd w:fill="auto" w:val="clear"/>
            <w:tcMar>
              <w:left w:w="108" w:type="dxa"/>
            </w:tcMar>
          </w:tcPr>
          <w:p>
            <w:pPr>
              <w:pStyle w:val="Normal"/>
              <w:widowControl w:val="false"/>
              <w:spacing w:lineRule="auto" w:line="240" w:before="0" w:after="0"/>
              <w:rPr>
                <w:rFonts w:ascii="Times New Roman" w:hAnsi="Times New Roman" w:eastAsia="Times New Roman" w:cs="Times New Roman"/>
                <w:szCs w:val="20"/>
              </w:rPr>
            </w:pPr>
            <w:r>
              <w:rPr>
                <w:rFonts w:eastAsia="Times New Roman" w:cs="Times New Roman"/>
                <w:szCs w:val="20"/>
              </w:rPr>
              <w:t>Root mean squared error                           0.2397</w:t>
            </w:r>
          </w:p>
        </w:tc>
      </w:tr>
      <w:tr>
        <w:trPr/>
        <w:tc>
          <w:tcPr>
            <w:tcW w:w="6655" w:type="dxa"/>
            <w:tcBorders/>
            <w:shd w:fill="auto" w:val="clear"/>
            <w:tcMar>
              <w:left w:w="108" w:type="dxa"/>
            </w:tcMar>
          </w:tcPr>
          <w:p>
            <w:pPr>
              <w:pStyle w:val="Normal"/>
              <w:widowControl w:val="false"/>
              <w:spacing w:lineRule="auto" w:line="240" w:before="0" w:after="0"/>
              <w:rPr>
                <w:rFonts w:ascii="Times New Roman" w:hAnsi="Times New Roman" w:eastAsia="Times New Roman" w:cs="Times New Roman"/>
                <w:szCs w:val="20"/>
              </w:rPr>
            </w:pPr>
            <w:r>
              <w:rPr>
                <w:rFonts w:eastAsia="Times New Roman" w:cs="Times New Roman"/>
                <w:szCs w:val="20"/>
              </w:rPr>
              <w:t>Relative absolute error                                           28.4239 %</w:t>
            </w:r>
          </w:p>
        </w:tc>
      </w:tr>
      <w:tr>
        <w:trPr/>
        <w:tc>
          <w:tcPr>
            <w:tcW w:w="6655" w:type="dxa"/>
            <w:tcBorders/>
            <w:shd w:fill="auto" w:val="clear"/>
            <w:tcMar>
              <w:left w:w="108" w:type="dxa"/>
            </w:tcMar>
          </w:tcPr>
          <w:p>
            <w:pPr>
              <w:pStyle w:val="Normal"/>
              <w:widowControl w:val="false"/>
              <w:spacing w:lineRule="auto" w:line="240" w:before="0" w:after="0"/>
              <w:rPr>
                <w:rFonts w:ascii="Times New Roman" w:hAnsi="Times New Roman" w:eastAsia="Times New Roman" w:cs="Times New Roman"/>
                <w:szCs w:val="20"/>
              </w:rPr>
            </w:pPr>
            <w:r>
              <w:rPr>
                <w:rFonts w:eastAsia="Times New Roman" w:cs="Times New Roman"/>
                <w:szCs w:val="20"/>
              </w:rPr>
              <w:t>Root relative squared error                                    47.9415 %</w:t>
            </w:r>
          </w:p>
        </w:tc>
      </w:tr>
      <w:tr>
        <w:trPr/>
        <w:tc>
          <w:tcPr>
            <w:tcW w:w="6655" w:type="dxa"/>
            <w:tcBorders/>
            <w:shd w:fill="auto" w:val="clear"/>
            <w:tcMar>
              <w:left w:w="108" w:type="dxa"/>
            </w:tcMar>
          </w:tcPr>
          <w:p>
            <w:pPr>
              <w:pStyle w:val="Normal"/>
              <w:widowControl w:val="false"/>
              <w:spacing w:lineRule="auto" w:line="240" w:before="0" w:after="0"/>
              <w:rPr>
                <w:rFonts w:ascii="Times New Roman" w:hAnsi="Times New Roman" w:eastAsia="Times New Roman" w:cs="Times New Roman"/>
                <w:szCs w:val="20"/>
              </w:rPr>
            </w:pPr>
            <w:r>
              <w:rPr>
                <w:rFonts w:eastAsia="Times New Roman" w:cs="Times New Roman"/>
                <w:szCs w:val="20"/>
              </w:rPr>
              <w:t>Coverage of cases (0.95 level)                               99.8295 %</w:t>
            </w:r>
          </w:p>
        </w:tc>
      </w:tr>
      <w:tr>
        <w:trPr/>
        <w:tc>
          <w:tcPr>
            <w:tcW w:w="6655" w:type="dxa"/>
            <w:tcBorders/>
            <w:shd w:fill="auto" w:val="clear"/>
            <w:tcMar>
              <w:left w:w="108" w:type="dxa"/>
            </w:tcMar>
          </w:tcPr>
          <w:p>
            <w:pPr>
              <w:pStyle w:val="Normal"/>
              <w:widowControl w:val="false"/>
              <w:spacing w:lineRule="auto" w:line="240" w:before="0" w:after="0"/>
              <w:rPr>
                <w:rFonts w:ascii="Times New Roman" w:hAnsi="Times New Roman" w:eastAsia="Times New Roman" w:cs="Times New Roman"/>
                <w:szCs w:val="20"/>
              </w:rPr>
            </w:pPr>
            <w:r>
              <w:rPr>
                <w:rFonts w:eastAsia="Times New Roman" w:cs="Times New Roman"/>
                <w:szCs w:val="20"/>
              </w:rPr>
              <w:t>Mean rel. region size (0.95 level)                          76.8329 %</w:t>
            </w:r>
          </w:p>
        </w:tc>
      </w:tr>
      <w:tr>
        <w:trPr/>
        <w:tc>
          <w:tcPr>
            <w:tcW w:w="6655" w:type="dxa"/>
            <w:tcBorders/>
            <w:shd w:fill="auto" w:val="clear"/>
            <w:tcMar>
              <w:left w:w="108" w:type="dxa"/>
            </w:tcMar>
          </w:tcPr>
          <w:p>
            <w:pPr>
              <w:pStyle w:val="Normal"/>
              <w:widowControl w:val="false"/>
              <w:spacing w:lineRule="auto" w:line="240" w:before="0" w:after="0"/>
              <w:rPr>
                <w:rFonts w:ascii="Times New Roman" w:hAnsi="Times New Roman" w:eastAsia="Times New Roman" w:cs="Times New Roman"/>
                <w:szCs w:val="20"/>
              </w:rPr>
            </w:pPr>
            <w:r>
              <w:rPr>
                <w:rFonts w:eastAsia="Times New Roman" w:cs="Times New Roman"/>
                <w:szCs w:val="20"/>
              </w:rPr>
              <w:t xml:space="preserve">Total Number of Instances            2346     </w:t>
            </w:r>
          </w:p>
        </w:tc>
      </w:tr>
    </w:tbl>
    <w:p>
      <w:pPr>
        <w:pStyle w:val="Normal"/>
        <w:rPr/>
      </w:pPr>
      <w:r>
        <w:rPr/>
      </w:r>
    </w:p>
    <w:p>
      <w:pPr>
        <w:pStyle w:val="Caption1"/>
        <w:keepNext/>
        <w:rPr/>
      </w:pPr>
      <w:r>
        <w:rPr/>
        <w:t xml:space="preserve">Table </w:t>
      </w:r>
      <w:r>
        <w:rPr/>
        <w:fldChar w:fldCharType="begin"/>
      </w:r>
      <w:r>
        <w:instrText> SEQ Table \* ARABIC </w:instrText>
      </w:r>
      <w:r>
        <w:fldChar w:fldCharType="separate"/>
      </w:r>
      <w:r>
        <w:t>13</w:t>
      </w:r>
      <w:r>
        <w:fldChar w:fldCharType="end"/>
      </w:r>
      <w:r>
        <w:rPr/>
        <w:t>.  Detailed accuracy by class: moderate glint</w:t>
      </w:r>
    </w:p>
    <w:tbl>
      <w:tblPr>
        <w:tblStyle w:val="TableGrid"/>
        <w:tblW w:w="8446" w:type="dxa"/>
        <w:jc w:val="left"/>
        <w:tblInd w:w="0" w:type="dxa"/>
        <w:tblCellMar>
          <w:top w:w="0" w:type="dxa"/>
          <w:left w:w="108" w:type="dxa"/>
          <w:bottom w:w="0" w:type="dxa"/>
          <w:right w:w="108" w:type="dxa"/>
        </w:tblCellMar>
        <w:tblLook w:val="04a0" w:noVBand="1" w:noHBand="0" w:lastColumn="0" w:firstColumn="1" w:lastRow="0" w:firstRow="1"/>
      </w:tblPr>
      <w:tblGrid>
        <w:gridCol w:w="8446"/>
      </w:tblGrid>
      <w:tr>
        <w:trPr/>
        <w:tc>
          <w:tcPr>
            <w:tcW w:w="8446" w:type="dxa"/>
            <w:tcBorders/>
            <w:shd w:fill="auto" w:val="clear"/>
            <w:tcMar>
              <w:left w:w="108" w:type="dxa"/>
            </w:tcMar>
          </w:tcPr>
          <w:p>
            <w:pPr>
              <w:pStyle w:val="Normal"/>
              <w:widowControl w:val="false"/>
              <w:spacing w:lineRule="auto" w:line="240" w:before="0" w:after="0"/>
              <w:rPr>
                <w:rFonts w:ascii="Times New Roman" w:hAnsi="Times New Roman" w:eastAsia="Times New Roman" w:cs="Times New Roman"/>
                <w:szCs w:val="20"/>
              </w:rPr>
            </w:pPr>
            <w:r>
              <w:rPr>
                <w:rFonts w:eastAsia="Times New Roman" w:cs="Times New Roman"/>
                <w:szCs w:val="20"/>
              </w:rPr>
              <w:t>TP Rate  FP Rate  Precision  Recall   F-Measure  MCC      ROC Area  Class</w:t>
            </w:r>
          </w:p>
        </w:tc>
      </w:tr>
      <w:tr>
        <w:trPr/>
        <w:tc>
          <w:tcPr>
            <w:tcW w:w="8446" w:type="dxa"/>
            <w:tcBorders/>
            <w:shd w:fill="auto" w:val="clear"/>
            <w:tcMar>
              <w:left w:w="108" w:type="dxa"/>
            </w:tcMar>
          </w:tcPr>
          <w:p>
            <w:pPr>
              <w:pStyle w:val="Normal"/>
              <w:widowControl w:val="false"/>
              <w:spacing w:lineRule="auto" w:line="240" w:before="0" w:after="0"/>
              <w:rPr>
                <w:rFonts w:ascii="Times New Roman" w:hAnsi="Times New Roman" w:eastAsia="Times New Roman" w:cs="Times New Roman"/>
                <w:szCs w:val="20"/>
              </w:rPr>
            </w:pPr>
            <w:r>
              <w:rPr>
                <w:rFonts w:eastAsia="Times New Roman" w:cs="Times New Roman"/>
                <w:szCs w:val="20"/>
              </w:rPr>
              <w:t xml:space="preserve">       </w:t>
            </w:r>
            <w:r>
              <w:rPr>
                <w:rFonts w:eastAsia="Times New Roman" w:cs="Times New Roman"/>
                <w:szCs w:val="20"/>
              </w:rPr>
              <w:t>0.925    0.059    0.940      0.925    0.933          0.866          0.976     cloud</w:t>
            </w:r>
          </w:p>
        </w:tc>
      </w:tr>
      <w:tr>
        <w:trPr/>
        <w:tc>
          <w:tcPr>
            <w:tcW w:w="8446" w:type="dxa"/>
            <w:tcBorders/>
            <w:shd w:fill="auto" w:val="clear"/>
            <w:tcMar>
              <w:left w:w="108" w:type="dxa"/>
            </w:tcMar>
          </w:tcPr>
          <w:p>
            <w:pPr>
              <w:pStyle w:val="Normal"/>
              <w:widowControl w:val="false"/>
              <w:spacing w:lineRule="auto" w:line="240" w:before="0" w:after="0"/>
              <w:rPr>
                <w:rFonts w:ascii="Times New Roman" w:hAnsi="Times New Roman" w:eastAsia="Times New Roman" w:cs="Times New Roman"/>
                <w:szCs w:val="20"/>
              </w:rPr>
            </w:pPr>
            <w:r>
              <w:rPr>
                <w:rFonts w:eastAsia="Times New Roman" w:cs="Times New Roman"/>
                <w:szCs w:val="20"/>
              </w:rPr>
              <w:t xml:space="preserve">       </w:t>
            </w:r>
            <w:r>
              <w:rPr>
                <w:rFonts w:eastAsia="Times New Roman" w:cs="Times New Roman"/>
                <w:szCs w:val="20"/>
              </w:rPr>
              <w:t>0.941    0.075    0.926      0.941    0.934          0.866          0.976     clear</w:t>
            </w:r>
          </w:p>
        </w:tc>
      </w:tr>
      <w:tr>
        <w:trPr/>
        <w:tc>
          <w:tcPr>
            <w:tcW w:w="8446" w:type="dxa"/>
            <w:tcBorders/>
            <w:shd w:fill="auto" w:val="clear"/>
            <w:tcMar>
              <w:left w:w="108" w:type="dxa"/>
            </w:tcMar>
          </w:tcPr>
          <w:p>
            <w:pPr>
              <w:pStyle w:val="Normal"/>
              <w:widowControl w:val="false"/>
              <w:spacing w:lineRule="auto" w:line="240" w:before="0" w:after="0"/>
              <w:rPr>
                <w:rFonts w:ascii="Times New Roman" w:hAnsi="Times New Roman" w:eastAsia="Times New Roman" w:cs="Times New Roman"/>
                <w:szCs w:val="20"/>
              </w:rPr>
            </w:pPr>
            <w:r>
              <w:rPr>
                <w:rFonts w:eastAsia="Times New Roman" w:cs="Times New Roman"/>
                <w:szCs w:val="20"/>
              </w:rPr>
              <w:t xml:space="preserve">       </w:t>
            </w:r>
            <w:r>
              <w:rPr>
                <w:rFonts w:eastAsia="Times New Roman" w:cs="Times New Roman"/>
                <w:szCs w:val="20"/>
              </w:rPr>
              <w:t xml:space="preserve">0.933    0.067    0.933      0.933    0.933          0.866          0.976     Weighted Avg.    </w:t>
            </w:r>
          </w:p>
        </w:tc>
      </w:tr>
    </w:tbl>
    <w:p>
      <w:pPr>
        <w:pStyle w:val="Normal"/>
        <w:rPr/>
      </w:pPr>
      <w:r>
        <w:rPr/>
      </w:r>
    </w:p>
    <w:p>
      <w:pPr>
        <w:pStyle w:val="Caption1"/>
        <w:keepNext/>
        <w:rPr/>
      </w:pPr>
      <w:r>
        <w:rPr/>
        <w:t xml:space="preserve">Table </w:t>
      </w:r>
      <w:r>
        <w:rPr/>
        <w:fldChar w:fldCharType="begin"/>
      </w:r>
      <w:r>
        <w:instrText> SEQ Table \* ARABIC </w:instrText>
      </w:r>
      <w:r>
        <w:fldChar w:fldCharType="separate"/>
      </w:r>
      <w:r>
        <w:t>14</w:t>
      </w:r>
      <w:r>
        <w:fldChar w:fldCharType="end"/>
      </w:r>
      <w:r>
        <w:rPr/>
        <w:t>. Confusion matrix: moderate glint</w:t>
      </w:r>
    </w:p>
    <w:tbl>
      <w:tblPr>
        <w:tblStyle w:val="TableGrid"/>
        <w:tblW w:w="5485" w:type="dxa"/>
        <w:jc w:val="left"/>
        <w:tblInd w:w="0" w:type="dxa"/>
        <w:tblCellMar>
          <w:top w:w="0" w:type="dxa"/>
          <w:left w:w="108" w:type="dxa"/>
          <w:bottom w:w="0" w:type="dxa"/>
          <w:right w:w="108" w:type="dxa"/>
        </w:tblCellMar>
        <w:tblLook w:val="04a0" w:noVBand="1" w:noHBand="0" w:lastColumn="0" w:firstColumn="1" w:lastRow="0" w:firstRow="1"/>
      </w:tblPr>
      <w:tblGrid>
        <w:gridCol w:w="5485"/>
      </w:tblGrid>
      <w:tr>
        <w:trPr/>
        <w:tc>
          <w:tcPr>
            <w:tcW w:w="5485" w:type="dxa"/>
            <w:tcBorders/>
            <w:shd w:fill="auto" w:val="clear"/>
            <w:tcMar>
              <w:left w:w="108" w:type="dxa"/>
            </w:tcMar>
          </w:tcPr>
          <w:p>
            <w:pPr>
              <w:pStyle w:val="Normal"/>
              <w:widowControl w:val="false"/>
              <w:spacing w:lineRule="auto" w:line="240" w:before="0" w:after="0"/>
              <w:rPr>
                <w:rFonts w:ascii="Times New Roman" w:hAnsi="Times New Roman" w:eastAsia="Times New Roman" w:cs="Times New Roman"/>
                <w:szCs w:val="20"/>
              </w:rPr>
            </w:pPr>
            <w:r>
              <w:rPr>
                <w:rFonts w:eastAsia="Times New Roman" w:cs="Times New Roman"/>
                <w:szCs w:val="20"/>
              </w:rPr>
              <w:t xml:space="preserve">    </w:t>
            </w:r>
            <w:r>
              <w:rPr>
                <w:rFonts w:eastAsia="Times New Roman" w:cs="Times New Roman"/>
                <w:szCs w:val="20"/>
              </w:rPr>
              <w:t xml:space="preserve">Predicted cloud    Predicted clear   </w:t>
            </w:r>
          </w:p>
        </w:tc>
      </w:tr>
      <w:tr>
        <w:trPr/>
        <w:tc>
          <w:tcPr>
            <w:tcW w:w="5485" w:type="dxa"/>
            <w:tcBorders/>
            <w:shd w:fill="auto" w:val="clear"/>
            <w:tcMar>
              <w:left w:w="108" w:type="dxa"/>
            </w:tcMar>
          </w:tcPr>
          <w:p>
            <w:pPr>
              <w:pStyle w:val="Normal"/>
              <w:widowControl w:val="false"/>
              <w:spacing w:lineRule="auto" w:line="240" w:before="0" w:after="0"/>
              <w:rPr>
                <w:rFonts w:ascii="Times New Roman" w:hAnsi="Times New Roman" w:eastAsia="Times New Roman" w:cs="Times New Roman"/>
                <w:szCs w:val="20"/>
              </w:rPr>
            </w:pPr>
            <w:r>
              <w:rPr>
                <w:rFonts w:eastAsia="Times New Roman" w:cs="Times New Roman"/>
                <w:szCs w:val="20"/>
              </w:rPr>
              <w:t xml:space="preserve">               </w:t>
            </w:r>
            <w:r>
              <w:rPr>
                <w:rFonts w:eastAsia="Times New Roman" w:cs="Times New Roman"/>
                <w:szCs w:val="20"/>
              </w:rPr>
              <w:t>1085                  88              actual cloud</w:t>
            </w:r>
          </w:p>
        </w:tc>
      </w:tr>
      <w:tr>
        <w:trPr/>
        <w:tc>
          <w:tcPr>
            <w:tcW w:w="5485" w:type="dxa"/>
            <w:tcBorders/>
            <w:shd w:fill="auto" w:val="clear"/>
            <w:tcMar>
              <w:left w:w="108" w:type="dxa"/>
            </w:tcMar>
          </w:tcPr>
          <w:p>
            <w:pPr>
              <w:pStyle w:val="Normal"/>
              <w:widowControl w:val="false"/>
              <w:spacing w:lineRule="auto" w:line="240" w:before="0" w:after="0"/>
              <w:rPr>
                <w:rFonts w:ascii="Times New Roman" w:hAnsi="Times New Roman" w:eastAsia="Times New Roman" w:cs="Times New Roman"/>
                <w:szCs w:val="20"/>
              </w:rPr>
            </w:pPr>
            <w:r>
              <w:rPr>
                <w:rFonts w:eastAsia="Times New Roman" w:cs="Times New Roman"/>
                <w:szCs w:val="20"/>
              </w:rPr>
              <w:t xml:space="preserve">                  </w:t>
            </w:r>
            <w:r>
              <w:rPr>
                <w:rFonts w:eastAsia="Times New Roman" w:cs="Times New Roman"/>
                <w:szCs w:val="20"/>
              </w:rPr>
              <w:t>69               1104              actual clear</w:t>
            </w:r>
          </w:p>
        </w:tc>
      </w:tr>
    </w:tbl>
    <w:p>
      <w:pPr>
        <w:pStyle w:val="Heading2"/>
        <w:numPr>
          <w:ilvl w:val="0"/>
          <w:numId w:val="0"/>
        </w:numPr>
        <w:ind w:left="450" w:hanging="0"/>
        <w:rPr/>
      </w:pPr>
      <w:r>
        <w:rPr/>
      </w:r>
    </w:p>
    <w:p>
      <w:pPr>
        <w:pStyle w:val="Heading2"/>
        <w:numPr>
          <w:ilvl w:val="1"/>
          <w:numId w:val="3"/>
        </w:numPr>
        <w:rPr/>
      </w:pPr>
      <w:r>
        <w:rPr/>
        <w:t>ADTree classification: high glint regions</w:t>
      </w:r>
    </w:p>
    <w:p>
      <w:pPr>
        <w:pStyle w:val="Normal"/>
        <w:rPr/>
      </w:pPr>
      <w:r>
        <w:rPr/>
        <w:t>High glint is defined as solar zenith angle &lt; 90</w:t>
      </w:r>
      <w:r>
        <w:rPr>
          <w:vertAlign w:val="superscript"/>
        </w:rPr>
        <w:t>o</w:t>
      </w:r>
      <w:r>
        <w:rPr/>
        <w:t xml:space="preserve"> and glint coefficient &gt; 0.005 and rho 678 &gt; 0.065</w:t>
      </w:r>
    </w:p>
    <w:p>
      <w:pPr>
        <w:pStyle w:val="Normal"/>
        <w:rPr/>
      </w:pPr>
      <w:r>
        <w:rPr/>
      </w:r>
    </w:p>
    <w:p>
      <w:pPr>
        <w:pStyle w:val="Normal"/>
        <w:rPr/>
      </w:pPr>
      <w:r>
        <w:rPr/>
        <w:t>=== High glint Classifier model (full training set) ===</w:t>
      </w:r>
    </w:p>
    <w:p>
      <w:pPr>
        <w:pStyle w:val="Normal"/>
        <w:rPr/>
      </w:pPr>
      <w:r>
        <w:rPr/>
      </w:r>
    </w:p>
    <w:p>
      <w:pPr>
        <w:pStyle w:val="Normal"/>
        <w:rPr/>
      </w:pPr>
      <w:r>
        <w:rPr/>
        <w:t>|  (1)minimum BT8550 &lt; 287.451 K : -0.812</w:t>
      </w:r>
    </w:p>
    <w:p>
      <w:pPr>
        <w:pStyle w:val="Normal"/>
        <w:rPr/>
      </w:pPr>
      <w:r>
        <w:rPr/>
        <w:t>|  |  (2)latitude &lt; 32.315: -0.296</w:t>
      </w:r>
    </w:p>
    <w:p>
      <w:pPr>
        <w:pStyle w:val="Normal"/>
        <w:rPr/>
      </w:pPr>
      <w:r>
        <w:rPr/>
        <w:t>|  |  |  (3) ) (BT11-BT12)/BT11 &lt; 0.001: -1.109</w:t>
      </w:r>
    </w:p>
    <w:p>
      <w:pPr>
        <w:pStyle w:val="Normal"/>
        <w:rPr/>
      </w:pPr>
      <w:r>
        <w:rPr/>
        <w:t>|  |  |  |  (9)latitude &lt; -30: 0.525</w:t>
      </w:r>
    </w:p>
    <w:p>
      <w:pPr>
        <w:pStyle w:val="Normal"/>
        <w:rPr/>
      </w:pPr>
      <w:r>
        <w:rPr/>
        <w:t>|  |  |  |  (9)latitude &gt;= -30: -1.827</w:t>
      </w:r>
    </w:p>
    <w:p>
      <w:pPr>
        <w:pStyle w:val="Normal"/>
        <w:rPr/>
      </w:pPr>
      <w:r>
        <w:rPr/>
        <w:t>|  |  |  (3) (BT11-BT12)/BT11 &gt;= 0.001: 0.44</w:t>
      </w:r>
    </w:p>
    <w:p>
      <w:pPr>
        <w:pStyle w:val="Normal"/>
        <w:rPr/>
      </w:pPr>
      <w:r>
        <w:rPr/>
        <w:t>|  |  |  (4) water vapor Kg/m2 &lt; 2.065: 0.49</w:t>
      </w:r>
    </w:p>
    <w:p>
      <w:pPr>
        <w:pStyle w:val="Normal"/>
        <w:rPr/>
      </w:pPr>
      <w:r>
        <w:rPr/>
        <w:t>|  |  |  (4) water vapor Kg/m2 &gt;= 2.065: -1.104</w:t>
      </w:r>
    </w:p>
    <w:p>
      <w:pPr>
        <w:pStyle w:val="Normal"/>
        <w:rPr/>
      </w:pPr>
      <w:r>
        <w:rPr/>
        <w:t>|  |  (2)latitude &gt;= 32.315: 0.669</w:t>
      </w:r>
    </w:p>
    <w:p>
      <w:pPr>
        <w:pStyle w:val="Normal"/>
        <w:rPr/>
      </w:pPr>
      <w:r>
        <w:rPr/>
        <w:t>|  |  (5) BT3.7um-BT11um &lt; 17.594: 0.452</w:t>
      </w:r>
    </w:p>
    <w:p>
      <w:pPr>
        <w:pStyle w:val="Normal"/>
        <w:rPr/>
      </w:pPr>
      <w:r>
        <w:rPr/>
        <w:t>|  |  (5) BT3.7um-BT11um &gt;= 17.594: -0.76</w:t>
      </w:r>
    </w:p>
    <w:p>
      <w:pPr>
        <w:pStyle w:val="Normal"/>
        <w:rPr/>
      </w:pPr>
      <w:r>
        <w:rPr/>
        <w:t>|  (1)minimum BT8550 &gt;= 287.451: 0.858</w:t>
      </w:r>
    </w:p>
    <w:p>
      <w:pPr>
        <w:pStyle w:val="Normal"/>
        <w:rPr/>
      </w:pPr>
      <w:r>
        <w:rPr/>
        <w:t>|  |  (7)longitude &lt; -69.475: 0.512</w:t>
      </w:r>
    </w:p>
    <w:p>
      <w:pPr>
        <w:pStyle w:val="Normal"/>
        <w:rPr/>
      </w:pPr>
      <w:r>
        <w:rPr/>
        <w:t>|  |  (7)longitude &gt;= -69.475: -0.176</w:t>
      </w:r>
    </w:p>
    <w:p>
      <w:pPr>
        <w:pStyle w:val="Normal"/>
        <w:rPr/>
      </w:pPr>
      <w:r>
        <w:rPr/>
        <w:t>|  |  |  (10)latitude &lt; 1.01: 0.64</w:t>
      </w:r>
    </w:p>
    <w:p>
      <w:pPr>
        <w:pStyle w:val="Normal"/>
        <w:rPr/>
      </w:pPr>
      <w:r>
        <w:rPr/>
        <w:t>|  |  |  (10)latitude &gt;= 1.01: -0.176</w:t>
      </w:r>
    </w:p>
    <w:p>
      <w:pPr>
        <w:pStyle w:val="Normal"/>
        <w:rPr/>
      </w:pPr>
      <w:r>
        <w:rPr/>
        <w:t>|  |  |  |  (12)month &lt; 5.5: 0.69</w:t>
      </w:r>
    </w:p>
    <w:p>
      <w:pPr>
        <w:pStyle w:val="Normal"/>
        <w:rPr/>
      </w:pPr>
      <w:r>
        <w:rPr/>
        <w:t>|  |  |  |  (12)month &gt;= 5.5: -0.305</w:t>
      </w:r>
    </w:p>
    <w:p>
      <w:pPr>
        <w:pStyle w:val="Normal"/>
        <w:rPr/>
      </w:pPr>
      <w:r>
        <w:rPr/>
        <w:t>|  |  |  |  (15)latitude &lt; 22.465: -0.345</w:t>
      </w:r>
    </w:p>
    <w:p>
      <w:pPr>
        <w:pStyle w:val="Normal"/>
        <w:rPr/>
      </w:pPr>
      <w:r>
        <w:rPr/>
        <w:t>|  |  |  |  (15)latitude &gt;= 22.465: 0.515</w:t>
      </w:r>
    </w:p>
    <w:p>
      <w:pPr>
        <w:pStyle w:val="Normal"/>
        <w:rPr/>
      </w:pPr>
      <w:r>
        <w:rPr/>
        <w:t>|  |  (8) ) BT3.7um-BT11um &lt; 9.655: 0.562</w:t>
      </w:r>
    </w:p>
    <w:p>
      <w:pPr>
        <w:pStyle w:val="Normal"/>
        <w:rPr/>
      </w:pPr>
      <w:r>
        <w:rPr/>
        <w:t>|  |  (8) BT3.7um-BT11um &gt;= 9.655: -0.173</w:t>
      </w:r>
    </w:p>
    <w:p>
      <w:pPr>
        <w:pStyle w:val="Normal"/>
        <w:rPr/>
      </w:pPr>
      <w:r>
        <w:rPr/>
        <w:t>|  |  (11) BT8550 &lt; 290.343 K: -0.39</w:t>
      </w:r>
    </w:p>
    <w:p>
      <w:pPr>
        <w:pStyle w:val="Normal"/>
        <w:rPr/>
      </w:pPr>
      <w:r>
        <w:rPr/>
        <w:t>|  |  (11) BT8550  &gt;= 290.343 K: 0.243</w:t>
      </w:r>
    </w:p>
    <w:p>
      <w:pPr>
        <w:pStyle w:val="Normal"/>
        <w:rPr/>
      </w:pPr>
      <w:r>
        <w:rPr/>
        <w:t>|  |  |  (13) ) (BT11-BT12)/BT11 &lt; 0.003: -0.817</w:t>
      </w:r>
    </w:p>
    <w:p>
      <w:pPr>
        <w:pStyle w:val="Normal"/>
        <w:rPr/>
      </w:pPr>
      <w:r>
        <w:rPr/>
        <w:t>|  |  |  (13) ) (BT11-BT12)/BT11 &gt;= 0.003: 0.267</w:t>
      </w:r>
    </w:p>
    <w:p>
      <w:pPr>
        <w:pStyle w:val="Normal"/>
        <w:rPr/>
      </w:pPr>
      <w:r>
        <w:rPr/>
        <w:t>|  (6) uniformity BT 11um &lt; 1.189: 0.059</w:t>
      </w:r>
    </w:p>
    <w:p>
      <w:pPr>
        <w:pStyle w:val="Normal"/>
        <w:rPr/>
      </w:pPr>
      <w:r>
        <w:rPr/>
        <w:t>|  (6) uniformity BT 11um  &gt;= 1.189: -1.22</w:t>
      </w:r>
    </w:p>
    <w:p>
      <w:pPr>
        <w:pStyle w:val="Normal"/>
        <w:rPr/>
      </w:pPr>
      <w:r>
        <w:rPr/>
        <w:t>|  (14) box standard deviation SST &lt; 0.342: 0.119</w:t>
      </w:r>
    </w:p>
    <w:p>
      <w:pPr>
        <w:pStyle w:val="Normal"/>
        <w:rPr/>
      </w:pPr>
      <w:r>
        <w:rPr/>
        <w:t>|  (14)box standard deviation SST &gt;= 0.342: -0.509</w:t>
      </w:r>
    </w:p>
    <w:p>
      <w:pPr>
        <w:pStyle w:val="Normal"/>
        <w:rPr/>
      </w:pPr>
      <w:r>
        <w:rPr/>
        <w:t>Legend: -ve = Bad, +ve = Good</w:t>
      </w:r>
    </w:p>
    <w:p>
      <w:pPr>
        <w:pStyle w:val="Normal"/>
        <w:rPr/>
      </w:pPr>
      <w:r>
        <w:rPr/>
        <w:t>Tree size (total number of nodes): 46</w:t>
      </w:r>
    </w:p>
    <w:p>
      <w:pPr>
        <w:pStyle w:val="Normal"/>
        <w:rPr/>
      </w:pPr>
      <w:r>
        <w:rPr/>
        <w:t>Leaves (number of predictor nodes): 31</w:t>
      </w:r>
    </w:p>
    <w:p>
      <w:pPr>
        <w:pStyle w:val="Normal"/>
        <w:rPr/>
      </w:pPr>
      <w:r>
        <w:rPr/>
      </w:r>
    </w:p>
    <w:p>
      <w:pPr>
        <w:pStyle w:val="Caption1"/>
        <w:keepNext/>
        <w:rPr/>
      </w:pPr>
      <w:r>
        <w:rPr/>
        <w:t xml:space="preserve">Table </w:t>
      </w:r>
      <w:r>
        <w:rPr/>
        <w:fldChar w:fldCharType="begin"/>
      </w:r>
      <w:r>
        <w:instrText> SEQ Table \* ARABIC </w:instrText>
      </w:r>
      <w:r>
        <w:fldChar w:fldCharType="separate"/>
      </w:r>
      <w:r>
        <w:t>15</w:t>
      </w:r>
      <w:r>
        <w:fldChar w:fldCharType="end"/>
      </w:r>
      <w:r>
        <w:rPr/>
        <w:t xml:space="preserve">. Summary 10-fold stratified cross-validation: high glint </w:t>
      </w:r>
    </w:p>
    <w:tbl>
      <w:tblPr>
        <w:tblStyle w:val="TableGrid"/>
        <w:tblW w:w="9350" w:type="dxa"/>
        <w:jc w:val="left"/>
        <w:tblInd w:w="0" w:type="dxa"/>
        <w:tblCellMar>
          <w:top w:w="0" w:type="dxa"/>
          <w:left w:w="108" w:type="dxa"/>
          <w:bottom w:w="0" w:type="dxa"/>
          <w:right w:w="108" w:type="dxa"/>
        </w:tblCellMar>
        <w:tblLook w:val="04a0" w:noVBand="1" w:noHBand="0" w:lastColumn="0" w:firstColumn="1" w:lastRow="0" w:firstRow="1"/>
      </w:tblPr>
      <w:tblGrid>
        <w:gridCol w:w="9350"/>
      </w:tblGrid>
      <w:tr>
        <w:trPr/>
        <w:tc>
          <w:tcPr>
            <w:tcW w:w="9350" w:type="dxa"/>
            <w:tcBorders/>
            <w:shd w:fill="auto" w:val="clear"/>
            <w:tcMar>
              <w:left w:w="108" w:type="dxa"/>
            </w:tcMar>
          </w:tcPr>
          <w:p>
            <w:pPr>
              <w:pStyle w:val="Normal"/>
              <w:widowControl w:val="false"/>
              <w:spacing w:lineRule="auto" w:line="240" w:before="0" w:after="0"/>
              <w:rPr>
                <w:rFonts w:ascii="Times New Roman" w:hAnsi="Times New Roman" w:eastAsia="Times New Roman" w:cs="Times New Roman"/>
                <w:szCs w:val="20"/>
              </w:rPr>
            </w:pPr>
            <w:r>
              <w:rPr>
                <w:rFonts w:eastAsia="Times New Roman" w:cs="Times New Roman"/>
                <w:szCs w:val="20"/>
              </w:rPr>
              <w:t>Correctly Classified Instances        2082               88.7468 %</w:t>
            </w:r>
          </w:p>
        </w:tc>
      </w:tr>
      <w:tr>
        <w:trPr>
          <w:trHeight w:val="305" w:hRule="atLeast"/>
        </w:trPr>
        <w:tc>
          <w:tcPr>
            <w:tcW w:w="9350" w:type="dxa"/>
            <w:tcBorders/>
            <w:shd w:fill="auto" w:val="clear"/>
            <w:tcMar>
              <w:left w:w="108" w:type="dxa"/>
            </w:tcMar>
          </w:tcPr>
          <w:p>
            <w:pPr>
              <w:pStyle w:val="Normal"/>
              <w:widowControl w:val="false"/>
              <w:spacing w:lineRule="auto" w:line="240" w:before="0" w:after="0"/>
              <w:rPr>
                <w:rFonts w:ascii="Times New Roman" w:hAnsi="Times New Roman" w:eastAsia="Times New Roman" w:cs="Times New Roman"/>
                <w:szCs w:val="20"/>
              </w:rPr>
            </w:pPr>
            <w:r>
              <w:rPr>
                <w:rFonts w:eastAsia="Times New Roman" w:cs="Times New Roman"/>
                <w:szCs w:val="20"/>
              </w:rPr>
              <w:t>Incorrectly Classified Instances       264               11.2532 %</w:t>
            </w:r>
          </w:p>
        </w:tc>
      </w:tr>
      <w:tr>
        <w:trPr/>
        <w:tc>
          <w:tcPr>
            <w:tcW w:w="9350" w:type="dxa"/>
            <w:tcBorders/>
            <w:shd w:fill="auto" w:val="clear"/>
            <w:tcMar>
              <w:left w:w="108" w:type="dxa"/>
            </w:tcMar>
          </w:tcPr>
          <w:p>
            <w:pPr>
              <w:pStyle w:val="Normal"/>
              <w:widowControl w:val="false"/>
              <w:spacing w:lineRule="auto" w:line="240" w:before="0" w:after="0"/>
              <w:rPr>
                <w:rFonts w:ascii="Times New Roman" w:hAnsi="Times New Roman" w:eastAsia="Times New Roman" w:cs="Times New Roman"/>
                <w:szCs w:val="20"/>
              </w:rPr>
            </w:pPr>
            <w:r>
              <w:rPr>
                <w:rFonts w:eastAsia="Times New Roman" w:cs="Times New Roman"/>
                <w:szCs w:val="20"/>
              </w:rPr>
              <w:t>Kappa statistic                                          0.7749</w:t>
            </w:r>
          </w:p>
        </w:tc>
      </w:tr>
      <w:tr>
        <w:trPr/>
        <w:tc>
          <w:tcPr>
            <w:tcW w:w="9350" w:type="dxa"/>
            <w:tcBorders/>
            <w:shd w:fill="auto" w:val="clear"/>
            <w:tcMar>
              <w:left w:w="108" w:type="dxa"/>
            </w:tcMar>
          </w:tcPr>
          <w:p>
            <w:pPr>
              <w:pStyle w:val="Normal"/>
              <w:widowControl w:val="false"/>
              <w:spacing w:lineRule="auto" w:line="240" w:before="0" w:after="0"/>
              <w:rPr>
                <w:rFonts w:ascii="Times New Roman" w:hAnsi="Times New Roman" w:eastAsia="Times New Roman" w:cs="Times New Roman"/>
                <w:szCs w:val="20"/>
              </w:rPr>
            </w:pPr>
            <w:r>
              <w:rPr>
                <w:rFonts w:eastAsia="Times New Roman" w:cs="Times New Roman"/>
                <w:szCs w:val="20"/>
              </w:rPr>
              <w:t>Mean absolute error                                 0.2228</w:t>
            </w:r>
          </w:p>
        </w:tc>
      </w:tr>
      <w:tr>
        <w:trPr/>
        <w:tc>
          <w:tcPr>
            <w:tcW w:w="9350" w:type="dxa"/>
            <w:tcBorders/>
            <w:shd w:fill="auto" w:val="clear"/>
            <w:tcMar>
              <w:left w:w="108" w:type="dxa"/>
            </w:tcMar>
          </w:tcPr>
          <w:p>
            <w:pPr>
              <w:pStyle w:val="Normal"/>
              <w:widowControl w:val="false"/>
              <w:spacing w:lineRule="auto" w:line="240" w:before="0" w:after="0"/>
              <w:rPr>
                <w:rFonts w:ascii="Times New Roman" w:hAnsi="Times New Roman" w:eastAsia="Times New Roman" w:cs="Times New Roman"/>
                <w:szCs w:val="20"/>
              </w:rPr>
            </w:pPr>
            <w:r>
              <w:rPr>
                <w:rFonts w:eastAsia="Times New Roman" w:cs="Times New Roman"/>
                <w:szCs w:val="20"/>
              </w:rPr>
              <w:t>Root mean squared error                          0.3034</w:t>
            </w:r>
          </w:p>
        </w:tc>
      </w:tr>
      <w:tr>
        <w:trPr/>
        <w:tc>
          <w:tcPr>
            <w:tcW w:w="9350" w:type="dxa"/>
            <w:tcBorders/>
            <w:shd w:fill="auto" w:val="clear"/>
            <w:tcMar>
              <w:left w:w="108" w:type="dxa"/>
            </w:tcMar>
          </w:tcPr>
          <w:p>
            <w:pPr>
              <w:pStyle w:val="Normal"/>
              <w:widowControl w:val="false"/>
              <w:spacing w:lineRule="auto" w:line="240" w:before="0" w:after="0"/>
              <w:rPr>
                <w:rFonts w:ascii="Times New Roman" w:hAnsi="Times New Roman" w:eastAsia="Times New Roman" w:cs="Times New Roman"/>
                <w:szCs w:val="20"/>
              </w:rPr>
            </w:pPr>
            <w:r>
              <w:rPr>
                <w:rFonts w:eastAsia="Times New Roman" w:cs="Times New Roman"/>
                <w:szCs w:val="20"/>
              </w:rPr>
              <w:t>Relative absolute error                                         44.5537 %</w:t>
            </w:r>
          </w:p>
        </w:tc>
      </w:tr>
      <w:tr>
        <w:trPr/>
        <w:tc>
          <w:tcPr>
            <w:tcW w:w="9350" w:type="dxa"/>
            <w:tcBorders/>
            <w:shd w:fill="auto" w:val="clear"/>
            <w:tcMar>
              <w:left w:w="108" w:type="dxa"/>
            </w:tcMar>
          </w:tcPr>
          <w:p>
            <w:pPr>
              <w:pStyle w:val="Normal"/>
              <w:widowControl w:val="false"/>
              <w:spacing w:lineRule="auto" w:line="240" w:before="0" w:after="0"/>
              <w:rPr>
                <w:rFonts w:ascii="Times New Roman" w:hAnsi="Times New Roman" w:eastAsia="Times New Roman" w:cs="Times New Roman"/>
                <w:szCs w:val="20"/>
              </w:rPr>
            </w:pPr>
            <w:r>
              <w:rPr>
                <w:rFonts w:eastAsia="Times New Roman" w:cs="Times New Roman"/>
                <w:szCs w:val="20"/>
              </w:rPr>
              <w:t>Root relative squared error                                  60.6897 %</w:t>
            </w:r>
          </w:p>
        </w:tc>
      </w:tr>
      <w:tr>
        <w:trPr/>
        <w:tc>
          <w:tcPr>
            <w:tcW w:w="9350" w:type="dxa"/>
            <w:tcBorders/>
            <w:shd w:fill="auto" w:val="clear"/>
            <w:tcMar>
              <w:left w:w="108" w:type="dxa"/>
            </w:tcMar>
          </w:tcPr>
          <w:p>
            <w:pPr>
              <w:pStyle w:val="Normal"/>
              <w:widowControl w:val="false"/>
              <w:spacing w:lineRule="auto" w:line="240" w:before="0" w:after="0"/>
              <w:rPr>
                <w:rFonts w:ascii="Times New Roman" w:hAnsi="Times New Roman" w:eastAsia="Times New Roman" w:cs="Times New Roman"/>
                <w:szCs w:val="20"/>
              </w:rPr>
            </w:pPr>
            <w:r>
              <w:rPr>
                <w:rFonts w:eastAsia="Times New Roman" w:cs="Times New Roman"/>
                <w:szCs w:val="20"/>
              </w:rPr>
              <w:t>Coverage of cases (0.95 level)                             99.7869 %</w:t>
            </w:r>
          </w:p>
        </w:tc>
      </w:tr>
      <w:tr>
        <w:trPr/>
        <w:tc>
          <w:tcPr>
            <w:tcW w:w="9350" w:type="dxa"/>
            <w:tcBorders/>
            <w:shd w:fill="auto" w:val="clear"/>
            <w:tcMar>
              <w:left w:w="108" w:type="dxa"/>
            </w:tcMar>
          </w:tcPr>
          <w:p>
            <w:pPr>
              <w:pStyle w:val="Normal"/>
              <w:widowControl w:val="false"/>
              <w:spacing w:lineRule="auto" w:line="240" w:before="0" w:after="0"/>
              <w:rPr>
                <w:rFonts w:ascii="Times New Roman" w:hAnsi="Times New Roman" w:eastAsia="Times New Roman" w:cs="Times New Roman"/>
                <w:szCs w:val="20"/>
              </w:rPr>
            </w:pPr>
            <w:r>
              <w:rPr>
                <w:rFonts w:eastAsia="Times New Roman" w:cs="Times New Roman"/>
                <w:szCs w:val="20"/>
              </w:rPr>
              <w:t>Mean rel. region size (0.95 level)                        88.0648 %</w:t>
            </w:r>
          </w:p>
        </w:tc>
      </w:tr>
      <w:tr>
        <w:trPr/>
        <w:tc>
          <w:tcPr>
            <w:tcW w:w="9350" w:type="dxa"/>
            <w:tcBorders/>
            <w:shd w:fill="auto" w:val="clear"/>
            <w:tcMar>
              <w:left w:w="108" w:type="dxa"/>
            </w:tcMar>
          </w:tcPr>
          <w:p>
            <w:pPr>
              <w:pStyle w:val="Normal"/>
              <w:widowControl w:val="false"/>
              <w:spacing w:lineRule="auto" w:line="240" w:before="0" w:after="0"/>
              <w:rPr>
                <w:rFonts w:ascii="Times New Roman" w:hAnsi="Times New Roman" w:eastAsia="Times New Roman" w:cs="Times New Roman"/>
                <w:szCs w:val="20"/>
              </w:rPr>
            </w:pPr>
            <w:r>
              <w:rPr>
                <w:rFonts w:eastAsia="Times New Roman" w:cs="Times New Roman"/>
                <w:szCs w:val="20"/>
              </w:rPr>
              <w:t xml:space="preserve">Total Number of Instances             2346     </w:t>
            </w:r>
          </w:p>
        </w:tc>
      </w:tr>
    </w:tbl>
    <w:p>
      <w:pPr>
        <w:pStyle w:val="Normal"/>
        <w:rPr/>
      </w:pPr>
      <w:r>
        <w:rPr/>
      </w:r>
    </w:p>
    <w:p>
      <w:pPr>
        <w:pStyle w:val="Caption1"/>
        <w:keepNext/>
        <w:rPr/>
      </w:pPr>
      <w:r>
        <w:rPr/>
        <w:t xml:space="preserve">Table </w:t>
      </w:r>
      <w:r>
        <w:rPr/>
        <w:fldChar w:fldCharType="begin"/>
      </w:r>
      <w:r>
        <w:instrText> SEQ Table \* ARABIC </w:instrText>
      </w:r>
      <w:r>
        <w:fldChar w:fldCharType="separate"/>
      </w:r>
      <w:r>
        <w:t>16</w:t>
      </w:r>
      <w:r>
        <w:fldChar w:fldCharType="end"/>
      </w:r>
      <w:r>
        <w:rPr/>
        <w:t>. Detailed accuracy by class: high glint</w:t>
      </w:r>
    </w:p>
    <w:tbl>
      <w:tblPr>
        <w:tblStyle w:val="TableGrid"/>
        <w:tblW w:w="8365" w:type="dxa"/>
        <w:jc w:val="left"/>
        <w:tblInd w:w="0" w:type="dxa"/>
        <w:tblCellMar>
          <w:top w:w="0" w:type="dxa"/>
          <w:left w:w="108" w:type="dxa"/>
          <w:bottom w:w="0" w:type="dxa"/>
          <w:right w:w="108" w:type="dxa"/>
        </w:tblCellMar>
        <w:tblLook w:val="04a0" w:noVBand="1" w:noHBand="0" w:lastColumn="0" w:firstColumn="1" w:lastRow="0" w:firstRow="1"/>
      </w:tblPr>
      <w:tblGrid>
        <w:gridCol w:w="8365"/>
      </w:tblGrid>
      <w:tr>
        <w:trPr/>
        <w:tc>
          <w:tcPr>
            <w:tcW w:w="8365" w:type="dxa"/>
            <w:tcBorders/>
            <w:shd w:fill="auto" w:val="clear"/>
            <w:tcMar>
              <w:left w:w="108" w:type="dxa"/>
            </w:tcMar>
          </w:tcPr>
          <w:p>
            <w:pPr>
              <w:pStyle w:val="Normal"/>
              <w:widowControl w:val="false"/>
              <w:spacing w:lineRule="auto" w:line="240" w:before="0" w:after="0"/>
              <w:rPr>
                <w:rFonts w:ascii="Times New Roman" w:hAnsi="Times New Roman" w:eastAsia="Times New Roman" w:cs="Times New Roman"/>
                <w:szCs w:val="20"/>
              </w:rPr>
            </w:pPr>
            <w:r>
              <w:rPr>
                <w:rFonts w:eastAsia="Times New Roman" w:cs="Times New Roman"/>
                <w:szCs w:val="20"/>
              </w:rPr>
              <w:t>TP Rate  FP Rate  Precision  Recall   F-Measure  MCC  ROC Area   Class</w:t>
            </w:r>
          </w:p>
        </w:tc>
      </w:tr>
      <w:tr>
        <w:trPr/>
        <w:tc>
          <w:tcPr>
            <w:tcW w:w="8365" w:type="dxa"/>
            <w:tcBorders/>
            <w:shd w:fill="auto" w:val="clear"/>
            <w:tcMar>
              <w:left w:w="108" w:type="dxa"/>
            </w:tcMar>
          </w:tcPr>
          <w:p>
            <w:pPr>
              <w:pStyle w:val="Normal"/>
              <w:widowControl w:val="false"/>
              <w:spacing w:lineRule="auto" w:line="240" w:before="0" w:after="0"/>
              <w:rPr>
                <w:rFonts w:ascii="Times New Roman" w:hAnsi="Times New Roman" w:eastAsia="Times New Roman" w:cs="Times New Roman"/>
                <w:szCs w:val="20"/>
              </w:rPr>
            </w:pPr>
            <w:r>
              <w:rPr>
                <w:rFonts w:eastAsia="Times New Roman" w:cs="Times New Roman"/>
                <w:szCs w:val="20"/>
              </w:rPr>
              <w:t>0.855        0.080    0.914      0.855          0.884      0.777    0.948          cloud</w:t>
            </w:r>
          </w:p>
        </w:tc>
      </w:tr>
      <w:tr>
        <w:trPr/>
        <w:tc>
          <w:tcPr>
            <w:tcW w:w="8365" w:type="dxa"/>
            <w:tcBorders/>
            <w:shd w:fill="auto" w:val="clear"/>
            <w:tcMar>
              <w:left w:w="108" w:type="dxa"/>
            </w:tcMar>
          </w:tcPr>
          <w:p>
            <w:pPr>
              <w:pStyle w:val="Normal"/>
              <w:widowControl w:val="false"/>
              <w:spacing w:lineRule="auto" w:line="240" w:before="0" w:after="0"/>
              <w:rPr>
                <w:rFonts w:ascii="Times New Roman" w:hAnsi="Times New Roman" w:eastAsia="Times New Roman" w:cs="Times New Roman"/>
                <w:szCs w:val="20"/>
              </w:rPr>
            </w:pPr>
            <w:r>
              <w:rPr>
                <w:rFonts w:eastAsia="Times New Roman" w:cs="Times New Roman"/>
                <w:szCs w:val="20"/>
              </w:rPr>
              <w:t xml:space="preserve"> </w:t>
            </w:r>
            <w:r>
              <w:rPr>
                <w:rFonts w:eastAsia="Times New Roman" w:cs="Times New Roman"/>
                <w:szCs w:val="20"/>
              </w:rPr>
              <w:t>0.920       0.145    0.864      0.920          0.891      0.777    0.948          clear</w:t>
            </w:r>
          </w:p>
        </w:tc>
      </w:tr>
      <w:tr>
        <w:trPr/>
        <w:tc>
          <w:tcPr>
            <w:tcW w:w="8365" w:type="dxa"/>
            <w:tcBorders/>
            <w:shd w:fill="auto" w:val="clear"/>
            <w:tcMar>
              <w:left w:w="108" w:type="dxa"/>
            </w:tcMar>
          </w:tcPr>
          <w:p>
            <w:pPr>
              <w:pStyle w:val="Normal"/>
              <w:widowControl w:val="false"/>
              <w:spacing w:lineRule="auto" w:line="240" w:before="0" w:after="0"/>
              <w:rPr>
                <w:rFonts w:ascii="Times New Roman" w:hAnsi="Times New Roman" w:eastAsia="Times New Roman" w:cs="Times New Roman"/>
                <w:szCs w:val="20"/>
              </w:rPr>
            </w:pPr>
            <w:r>
              <w:rPr>
                <w:rFonts w:eastAsia="Times New Roman" w:cs="Times New Roman"/>
                <w:szCs w:val="20"/>
              </w:rPr>
              <w:t xml:space="preserve">0.887        0.113    0.889      0.887          0.887      0.777    0.948          Weighted Avg.     </w:t>
            </w:r>
          </w:p>
        </w:tc>
      </w:tr>
    </w:tbl>
    <w:p>
      <w:pPr>
        <w:pStyle w:val="Normal"/>
        <w:rPr/>
      </w:pPr>
      <w:r>
        <w:rPr/>
      </w:r>
    </w:p>
    <w:p>
      <w:pPr>
        <w:pStyle w:val="Caption1"/>
        <w:keepNext/>
        <w:rPr/>
      </w:pPr>
      <w:r>
        <w:rPr/>
        <w:t xml:space="preserve">Table </w:t>
      </w:r>
      <w:r>
        <w:rPr/>
        <w:fldChar w:fldCharType="begin"/>
      </w:r>
      <w:r>
        <w:instrText> SEQ Table \* ARABIC </w:instrText>
      </w:r>
      <w:r>
        <w:fldChar w:fldCharType="separate"/>
      </w:r>
      <w:r>
        <w:t>17</w:t>
      </w:r>
      <w:r>
        <w:fldChar w:fldCharType="end"/>
      </w:r>
      <w:r>
        <w:rPr/>
        <w:t xml:space="preserve">. Confusion matrix high glint </w:t>
      </w:r>
    </w:p>
    <w:tbl>
      <w:tblPr>
        <w:tblStyle w:val="TableGrid"/>
        <w:tblW w:w="5575" w:type="dxa"/>
        <w:jc w:val="left"/>
        <w:tblInd w:w="0" w:type="dxa"/>
        <w:tblCellMar>
          <w:top w:w="0" w:type="dxa"/>
          <w:left w:w="108" w:type="dxa"/>
          <w:bottom w:w="0" w:type="dxa"/>
          <w:right w:w="108" w:type="dxa"/>
        </w:tblCellMar>
        <w:tblLook w:val="04a0" w:noVBand="1" w:noHBand="0" w:lastColumn="0" w:firstColumn="1" w:lastRow="0" w:firstRow="1"/>
      </w:tblPr>
      <w:tblGrid>
        <w:gridCol w:w="5575"/>
      </w:tblGrid>
      <w:tr>
        <w:trPr/>
        <w:tc>
          <w:tcPr>
            <w:tcW w:w="5575" w:type="dxa"/>
            <w:tcBorders/>
            <w:shd w:fill="auto" w:val="clear"/>
            <w:tcMar>
              <w:left w:w="108" w:type="dxa"/>
            </w:tcMar>
          </w:tcPr>
          <w:p>
            <w:pPr>
              <w:pStyle w:val="Normal"/>
              <w:widowControl w:val="false"/>
              <w:spacing w:lineRule="auto" w:line="240" w:before="0" w:after="0"/>
              <w:rPr>
                <w:rFonts w:ascii="Times New Roman" w:hAnsi="Times New Roman" w:eastAsia="Times New Roman" w:cs="Times New Roman"/>
                <w:szCs w:val="20"/>
              </w:rPr>
            </w:pPr>
            <w:r>
              <w:rPr>
                <w:rFonts w:eastAsia="Times New Roman" w:cs="Times New Roman"/>
                <w:szCs w:val="20"/>
              </w:rPr>
              <w:t xml:space="preserve">      </w:t>
            </w:r>
            <w:r>
              <w:rPr>
                <w:rFonts w:eastAsia="Times New Roman" w:cs="Times New Roman"/>
                <w:szCs w:val="20"/>
              </w:rPr>
              <w:t xml:space="preserve">Predicted cloud     Predicted clear    </w:t>
            </w:r>
          </w:p>
        </w:tc>
      </w:tr>
      <w:tr>
        <w:trPr/>
        <w:tc>
          <w:tcPr>
            <w:tcW w:w="5575" w:type="dxa"/>
            <w:tcBorders/>
            <w:shd w:fill="auto" w:val="clear"/>
            <w:tcMar>
              <w:left w:w="108" w:type="dxa"/>
            </w:tcMar>
          </w:tcPr>
          <w:p>
            <w:pPr>
              <w:pStyle w:val="Normal"/>
              <w:widowControl w:val="false"/>
              <w:spacing w:lineRule="auto" w:line="240" w:before="0" w:after="0"/>
              <w:rPr>
                <w:rFonts w:ascii="Times New Roman" w:hAnsi="Times New Roman" w:eastAsia="Times New Roman" w:cs="Times New Roman"/>
                <w:szCs w:val="20"/>
              </w:rPr>
            </w:pPr>
            <w:r>
              <w:rPr>
                <w:rFonts w:eastAsia="Times New Roman" w:cs="Times New Roman"/>
                <w:szCs w:val="20"/>
              </w:rPr>
              <w:t xml:space="preserve">       </w:t>
            </w:r>
            <w:r>
              <w:rPr>
                <w:rFonts w:eastAsia="Times New Roman" w:cs="Times New Roman"/>
                <w:szCs w:val="20"/>
              </w:rPr>
              <w:t>1003                         170              actually cloud</w:t>
            </w:r>
          </w:p>
        </w:tc>
      </w:tr>
      <w:tr>
        <w:trPr/>
        <w:tc>
          <w:tcPr>
            <w:tcW w:w="5575" w:type="dxa"/>
            <w:tcBorders/>
            <w:shd w:fill="auto" w:val="clear"/>
            <w:tcMar>
              <w:left w:w="108" w:type="dxa"/>
            </w:tcMar>
          </w:tcPr>
          <w:p>
            <w:pPr>
              <w:pStyle w:val="Normal"/>
              <w:widowControl w:val="false"/>
              <w:spacing w:lineRule="auto" w:line="240" w:before="0" w:after="0"/>
              <w:rPr>
                <w:rFonts w:ascii="Times New Roman" w:hAnsi="Times New Roman" w:eastAsia="Times New Roman" w:cs="Times New Roman"/>
                <w:szCs w:val="20"/>
              </w:rPr>
            </w:pPr>
            <w:r>
              <w:rPr>
                <w:rFonts w:eastAsia="Times New Roman" w:cs="Times New Roman"/>
                <w:szCs w:val="20"/>
              </w:rPr>
              <w:t xml:space="preserve">          </w:t>
            </w:r>
            <w:r>
              <w:rPr>
                <w:rFonts w:eastAsia="Times New Roman" w:cs="Times New Roman"/>
                <w:szCs w:val="20"/>
              </w:rPr>
              <w:t>94                         1079             actually clear</w:t>
            </w:r>
          </w:p>
        </w:tc>
      </w:tr>
    </w:tbl>
    <w:p>
      <w:pPr>
        <w:pStyle w:val="Heading2"/>
        <w:numPr>
          <w:ilvl w:val="1"/>
          <w:numId w:val="3"/>
        </w:numPr>
        <w:rPr/>
      </w:pPr>
      <w:r>
        <w:rPr/>
        <w:t>ADTree classification model: night</w:t>
      </w:r>
    </w:p>
    <w:p>
      <w:pPr>
        <w:pStyle w:val="Normal"/>
        <w:rPr>
          <w:bCs/>
        </w:rPr>
      </w:pPr>
      <w:r>
        <w:rPr>
          <w:bCs/>
        </w:rPr>
        <w:t>Night definition: solar zenith angle &gt;= 90</w:t>
      </w:r>
      <w:r>
        <w:rPr>
          <w:bCs/>
          <w:vertAlign w:val="superscript"/>
        </w:rPr>
        <w:t>o</w:t>
      </w:r>
    </w:p>
    <w:p>
      <w:pPr>
        <w:pStyle w:val="Normal"/>
        <w:rPr>
          <w:bCs/>
        </w:rPr>
      </w:pPr>
      <w:r>
        <w:rPr>
          <w:bCs/>
        </w:rPr>
      </w:r>
    </w:p>
    <w:p>
      <w:pPr>
        <w:pStyle w:val="Normal"/>
        <w:spacing w:lineRule="auto" w:line="480" w:before="0" w:after="200"/>
        <w:rPr/>
      </w:pPr>
      <w:r>
        <w:rPr/>
        <w:t>=== Night Classifier model (full training set) ===</w:t>
        <w:br/>
      </w:r>
      <w:commentRangeStart w:id="50"/>
      <w:r>
        <w:rPr/>
        <w:t xml:space="preserve">: 0.385 </w:t>
        <w:br/>
      </w:r>
      <w:r>
        <w:rPr/>
      </w:r>
      <w:commentRangeEnd w:id="50"/>
      <w:r>
        <w:commentReference w:id="50"/>
      </w:r>
      <w:r>
        <w:rPr/>
        <w:t xml:space="preserve">|  (1)3.7um – 11um BT &lt; 0.111: -1.942 </w:t>
        <w:br/>
        <w:t xml:space="preserve">|  (1) 3.7um – 11um BT  &gt;= 0.111: 0.469 </w:t>
        <w:br/>
        <w:t xml:space="preserve">|  |  (2) ) NSST – SST_triple  &lt; -0.486: -1.029 </w:t>
        <w:br/>
        <w:t xml:space="preserve">|  |  |  (7) ) NSST – SST_triple  &lt; -1.013: -0.653 </w:t>
        <w:br/>
        <w:t xml:space="preserve">|  |  |  |  (10) 3.7um – 11um BT  &lt; 1.477: 0.54 </w:t>
        <w:br/>
        <w:t xml:space="preserve">|  |  |  |  (10) 3.7um – 11um BT  &gt;= 1.477: -0.789 </w:t>
        <w:br/>
        <w:t xml:space="preserve">|  |  |  (7) ) NSST – SST_triple  &gt;= -1.013: 0.298 </w:t>
        <w:br/>
        <w:t xml:space="preserve">|  |  (2) ) NSST – SST_triple  &gt;= -0.486: 0.286 </w:t>
        <w:br/>
        <w:t xml:space="preserve">|  |  |  (4) SST_triple &lt; 292.19: -0.316 </w:t>
        <w:br/>
        <w:t xml:space="preserve">|  |  |  (4) SST_triple &gt;= 292.19: 0.245 </w:t>
        <w:br/>
        <w:t xml:space="preserve">|  |  |  (5) NSST – SST_triple  &lt; 0.985: 0.082 </w:t>
        <w:br/>
        <w:t xml:space="preserve">|  |  |  |  (6) NSST – SST_triple     &lt; -0.191: -0.43 </w:t>
        <w:br/>
        <w:t xml:space="preserve">|  |  |  |  (6) NSST – SST_triple     &gt;= -0.191: 0.197 </w:t>
        <w:br/>
        <w:t xml:space="preserve">|  |  |  |  |  (9) 3.7um – 11um BT  &lt; 0.313: -0.701 </w:t>
        <w:br/>
        <w:t xml:space="preserve">|  |  |  |  |  (9) 3.7um – 11um BT  &gt;= 0.313: 0.087 </w:t>
        <w:br/>
        <w:t xml:space="preserve">|  |  |  (5) NSST – SST_triple &gt;= 0.985: -1.084 </w:t>
        <w:br/>
        <w:t xml:space="preserve">|  (3) NSST  &lt; 270.294 K: -3.823 </w:t>
        <w:br/>
        <w:t xml:space="preserve">|  (3) NSST &gt;= 270.294 K: 0.048 </w:t>
        <w:br/>
        <w:t xml:space="preserve">|  (8) sd 3.7um BT 5x5 box&lt; 0.247: 0.165 </w:t>
        <w:br/>
        <w:t xml:space="preserve">|  (8) sd 3.7um BT 5x5 box &gt;= 0.247: -0.177 </w:t>
        <w:br/>
        <w:t xml:space="preserve">Legend: -ve = Bad, +ve = Good </w:t>
        <w:br/>
        <w:t xml:space="preserve">Tree size (total number of nodes): 31 </w:t>
        <w:br/>
        <w:t xml:space="preserve">Leaves (number of predictor nodes): 21 </w:t>
      </w:r>
    </w:p>
    <w:p>
      <w:pPr>
        <w:pStyle w:val="Caption1"/>
        <w:keepNext/>
        <w:rPr/>
      </w:pPr>
      <w:r>
        <w:rPr/>
        <w:t xml:space="preserve">Table </w:t>
      </w:r>
      <w:r>
        <w:rPr/>
        <w:fldChar w:fldCharType="begin"/>
      </w:r>
      <w:r>
        <w:instrText> SEQ Table \* ARABIC </w:instrText>
      </w:r>
      <w:r>
        <w:fldChar w:fldCharType="separate"/>
      </w:r>
      <w:r>
        <w:t>18</w:t>
      </w:r>
      <w:r>
        <w:fldChar w:fldCharType="end"/>
      </w:r>
      <w:r>
        <w:rPr/>
        <w:t>. Summary 10-fold stratified cross-validation: night classifier</w:t>
      </w:r>
    </w:p>
    <w:tbl>
      <w:tblPr>
        <w:tblStyle w:val="TableGrid"/>
        <w:tblW w:w="6475" w:type="dxa"/>
        <w:jc w:val="left"/>
        <w:tblInd w:w="0" w:type="dxa"/>
        <w:tblCellMar>
          <w:top w:w="0" w:type="dxa"/>
          <w:left w:w="108" w:type="dxa"/>
          <w:bottom w:w="0" w:type="dxa"/>
          <w:right w:w="108" w:type="dxa"/>
        </w:tblCellMar>
        <w:tblLook w:val="04a0" w:noVBand="1" w:noHBand="0" w:lastColumn="0" w:firstColumn="1" w:lastRow="0" w:firstRow="1"/>
      </w:tblPr>
      <w:tblGrid>
        <w:gridCol w:w="6475"/>
      </w:tblGrid>
      <w:tr>
        <w:trPr/>
        <w:tc>
          <w:tcPr>
            <w:tcW w:w="6475" w:type="dxa"/>
            <w:tcBorders/>
            <w:shd w:fill="auto" w:val="clear"/>
            <w:tcMar>
              <w:left w:w="108" w:type="dxa"/>
            </w:tcMar>
          </w:tcPr>
          <w:p>
            <w:pPr>
              <w:pStyle w:val="Normal"/>
              <w:widowControl w:val="false"/>
              <w:spacing w:lineRule="auto" w:line="240" w:before="0" w:after="0"/>
              <w:rPr>
                <w:rFonts w:cs="Helvetica"/>
              </w:rPr>
            </w:pPr>
            <w:r>
              <w:rPr>
                <w:rFonts w:eastAsia="Times New Roman" w:cs="Helvetica"/>
                <w:szCs w:val="20"/>
              </w:rPr>
              <w:t>Correctly Classified Instances      106661               89.8334 %</w:t>
            </w:r>
          </w:p>
        </w:tc>
      </w:tr>
      <w:tr>
        <w:trPr/>
        <w:tc>
          <w:tcPr>
            <w:tcW w:w="6475" w:type="dxa"/>
            <w:tcBorders/>
            <w:shd w:fill="auto" w:val="clear"/>
            <w:tcMar>
              <w:left w:w="108" w:type="dxa"/>
            </w:tcMar>
          </w:tcPr>
          <w:p>
            <w:pPr>
              <w:pStyle w:val="Normal"/>
              <w:widowControl w:val="false"/>
              <w:spacing w:lineRule="auto" w:line="240" w:before="0" w:after="0"/>
              <w:rPr>
                <w:rFonts w:cs="Helvetica"/>
              </w:rPr>
            </w:pPr>
            <w:r>
              <w:rPr>
                <w:rFonts w:eastAsia="Times New Roman" w:cs="Helvetica"/>
                <w:szCs w:val="20"/>
              </w:rPr>
              <w:t>Incorrectly Classified Instances     12071               10.1666 %</w:t>
            </w:r>
          </w:p>
        </w:tc>
      </w:tr>
      <w:tr>
        <w:trPr/>
        <w:tc>
          <w:tcPr>
            <w:tcW w:w="6475" w:type="dxa"/>
            <w:tcBorders/>
            <w:shd w:fill="auto" w:val="clear"/>
            <w:tcMar>
              <w:left w:w="108" w:type="dxa"/>
            </w:tcMar>
          </w:tcPr>
          <w:p>
            <w:pPr>
              <w:pStyle w:val="Normal"/>
              <w:widowControl w:val="false"/>
              <w:spacing w:lineRule="auto" w:line="240" w:before="0" w:after="0"/>
              <w:rPr>
                <w:rFonts w:cs="Helvetica"/>
              </w:rPr>
            </w:pPr>
            <w:r>
              <w:rPr>
                <w:rFonts w:eastAsia="Times New Roman" w:cs="Helvetica"/>
                <w:szCs w:val="20"/>
              </w:rPr>
              <w:t>Kappa statistic                                            0.7561</w:t>
            </w:r>
          </w:p>
        </w:tc>
      </w:tr>
      <w:tr>
        <w:trPr/>
        <w:tc>
          <w:tcPr>
            <w:tcW w:w="6475" w:type="dxa"/>
            <w:tcBorders/>
            <w:shd w:fill="auto" w:val="clear"/>
            <w:tcMar>
              <w:left w:w="108" w:type="dxa"/>
            </w:tcMar>
          </w:tcPr>
          <w:p>
            <w:pPr>
              <w:pStyle w:val="Normal"/>
              <w:widowControl w:val="false"/>
              <w:spacing w:lineRule="auto" w:line="240" w:before="0" w:after="0"/>
              <w:rPr>
                <w:rFonts w:cs="Helvetica"/>
              </w:rPr>
            </w:pPr>
            <w:r>
              <w:rPr>
                <w:rFonts w:eastAsia="Times New Roman" w:cs="Helvetica"/>
                <w:szCs w:val="20"/>
              </w:rPr>
              <w:t>Mean absolute error                                   0.242</w:t>
            </w:r>
          </w:p>
        </w:tc>
      </w:tr>
      <w:tr>
        <w:trPr/>
        <w:tc>
          <w:tcPr>
            <w:tcW w:w="6475" w:type="dxa"/>
            <w:tcBorders/>
            <w:shd w:fill="auto" w:val="clear"/>
            <w:tcMar>
              <w:left w:w="108" w:type="dxa"/>
            </w:tcMar>
          </w:tcPr>
          <w:p>
            <w:pPr>
              <w:pStyle w:val="Normal"/>
              <w:widowControl w:val="false"/>
              <w:spacing w:lineRule="auto" w:line="240" w:before="0" w:after="0"/>
              <w:rPr>
                <w:rFonts w:cs="Helvetica"/>
              </w:rPr>
            </w:pPr>
            <w:r>
              <w:rPr>
                <w:rFonts w:eastAsia="Times New Roman" w:cs="Helvetica"/>
                <w:szCs w:val="20"/>
              </w:rPr>
              <w:t>Root mean squared error                            0.2981</w:t>
            </w:r>
          </w:p>
        </w:tc>
      </w:tr>
      <w:tr>
        <w:trPr/>
        <w:tc>
          <w:tcPr>
            <w:tcW w:w="6475" w:type="dxa"/>
            <w:tcBorders/>
            <w:shd w:fill="auto" w:val="clear"/>
            <w:tcMar>
              <w:left w:w="108" w:type="dxa"/>
            </w:tcMar>
          </w:tcPr>
          <w:p>
            <w:pPr>
              <w:pStyle w:val="Normal"/>
              <w:widowControl w:val="false"/>
              <w:spacing w:lineRule="auto" w:line="240" w:before="0" w:after="0"/>
              <w:rPr>
                <w:rFonts w:cs="Helvetica"/>
              </w:rPr>
            </w:pPr>
            <w:r>
              <w:rPr>
                <w:rFonts w:eastAsia="Times New Roman" w:cs="Helvetica"/>
                <w:szCs w:val="20"/>
              </w:rPr>
              <w:t>Relative absolute error                                             55.956  %</w:t>
            </w:r>
          </w:p>
        </w:tc>
      </w:tr>
      <w:tr>
        <w:trPr/>
        <w:tc>
          <w:tcPr>
            <w:tcW w:w="6475" w:type="dxa"/>
            <w:tcBorders/>
            <w:shd w:fill="auto" w:val="clear"/>
            <w:tcMar>
              <w:left w:w="108" w:type="dxa"/>
            </w:tcMar>
          </w:tcPr>
          <w:p>
            <w:pPr>
              <w:pStyle w:val="Normal"/>
              <w:widowControl w:val="false"/>
              <w:spacing w:lineRule="auto" w:line="240" w:before="0" w:after="0"/>
              <w:rPr>
                <w:rFonts w:cs="Helvetica"/>
              </w:rPr>
            </w:pPr>
            <w:r>
              <w:rPr>
                <w:rFonts w:eastAsia="Times New Roman" w:cs="Helvetica"/>
                <w:szCs w:val="20"/>
              </w:rPr>
              <w:t>Root relative squared error                                      64.1086 %</w:t>
            </w:r>
          </w:p>
        </w:tc>
      </w:tr>
      <w:tr>
        <w:trPr/>
        <w:tc>
          <w:tcPr>
            <w:tcW w:w="6475" w:type="dxa"/>
            <w:tcBorders/>
            <w:shd w:fill="auto" w:val="clear"/>
            <w:tcMar>
              <w:left w:w="108" w:type="dxa"/>
            </w:tcMar>
          </w:tcPr>
          <w:p>
            <w:pPr>
              <w:pStyle w:val="Normal"/>
              <w:widowControl w:val="false"/>
              <w:spacing w:lineRule="auto" w:line="240" w:before="0" w:after="0"/>
              <w:rPr>
                <w:rFonts w:cs="Helvetica"/>
              </w:rPr>
            </w:pPr>
            <w:r>
              <w:rPr>
                <w:rFonts w:eastAsia="Times New Roman" w:cs="Helvetica"/>
                <w:szCs w:val="20"/>
              </w:rPr>
              <w:t>Coverage of cases (0.95 level)                               100      %</w:t>
            </w:r>
          </w:p>
        </w:tc>
      </w:tr>
      <w:tr>
        <w:trPr/>
        <w:tc>
          <w:tcPr>
            <w:tcW w:w="6475" w:type="dxa"/>
            <w:tcBorders/>
            <w:shd w:fill="auto" w:val="clear"/>
            <w:tcMar>
              <w:left w:w="108" w:type="dxa"/>
            </w:tcMar>
          </w:tcPr>
          <w:p>
            <w:pPr>
              <w:pStyle w:val="Normal"/>
              <w:widowControl w:val="false"/>
              <w:spacing w:lineRule="auto" w:line="240" w:before="0" w:after="0"/>
              <w:rPr>
                <w:rFonts w:cs="Helvetica"/>
              </w:rPr>
            </w:pPr>
            <w:r>
              <w:rPr>
                <w:rFonts w:eastAsia="Times New Roman" w:cs="Helvetica"/>
                <w:szCs w:val="20"/>
              </w:rPr>
              <w:t>Mean rel. region size (0.95 level)                            96.8736 %</w:t>
            </w:r>
          </w:p>
        </w:tc>
      </w:tr>
      <w:tr>
        <w:trPr/>
        <w:tc>
          <w:tcPr>
            <w:tcW w:w="6475" w:type="dxa"/>
            <w:tcBorders/>
            <w:shd w:fill="auto" w:val="clear"/>
            <w:tcMar>
              <w:left w:w="108" w:type="dxa"/>
            </w:tcMar>
          </w:tcPr>
          <w:p>
            <w:pPr>
              <w:pStyle w:val="Normal"/>
              <w:widowControl w:val="false"/>
              <w:spacing w:lineRule="auto" w:line="240" w:before="0" w:after="0"/>
              <w:rPr>
                <w:rFonts w:cs="Helvetica"/>
              </w:rPr>
            </w:pPr>
            <w:r>
              <w:rPr>
                <w:rFonts w:eastAsia="Times New Roman" w:cs="Helvetica"/>
                <w:szCs w:val="20"/>
              </w:rPr>
              <w:t>Total Number of Instances           118732</w:t>
            </w:r>
          </w:p>
        </w:tc>
      </w:tr>
    </w:tbl>
    <w:p>
      <w:pPr>
        <w:pStyle w:val="Normal"/>
        <w:widowControl w:val="false"/>
        <w:rPr>
          <w:rFonts w:cs="Helvetica"/>
        </w:rPr>
      </w:pPr>
      <w:r>
        <w:rPr>
          <w:rFonts w:cs="Helvetica"/>
        </w:rPr>
      </w:r>
    </w:p>
    <w:p>
      <w:pPr>
        <w:pStyle w:val="Caption1"/>
        <w:keepNext/>
        <w:rPr/>
      </w:pPr>
      <w:r>
        <w:rPr/>
        <w:t xml:space="preserve">Table </w:t>
      </w:r>
      <w:r>
        <w:rPr/>
        <w:fldChar w:fldCharType="begin"/>
      </w:r>
      <w:r>
        <w:instrText> SEQ Table \* ARABIC </w:instrText>
      </w:r>
      <w:r>
        <w:fldChar w:fldCharType="separate"/>
      </w:r>
      <w:r>
        <w:t>19</w:t>
      </w:r>
      <w:r>
        <w:fldChar w:fldCharType="end"/>
      </w:r>
      <w:r>
        <w:rPr/>
        <w:t>. Detailed accuracy by class: night classifier</w:t>
      </w:r>
    </w:p>
    <w:tbl>
      <w:tblPr>
        <w:tblStyle w:val="TableGrid"/>
        <w:tblW w:w="8635" w:type="dxa"/>
        <w:jc w:val="left"/>
        <w:tblInd w:w="0" w:type="dxa"/>
        <w:tblCellMar>
          <w:top w:w="0" w:type="dxa"/>
          <w:left w:w="108" w:type="dxa"/>
          <w:bottom w:w="0" w:type="dxa"/>
          <w:right w:w="108" w:type="dxa"/>
        </w:tblCellMar>
        <w:tblLook w:val="04a0" w:noVBand="1" w:noHBand="0" w:lastColumn="0" w:firstColumn="1" w:lastRow="0" w:firstRow="1"/>
      </w:tblPr>
      <w:tblGrid>
        <w:gridCol w:w="8635"/>
      </w:tblGrid>
      <w:tr>
        <w:trPr/>
        <w:tc>
          <w:tcPr>
            <w:tcW w:w="8635" w:type="dxa"/>
            <w:tcBorders/>
            <w:shd w:fill="auto" w:val="clear"/>
            <w:tcMar>
              <w:left w:w="108" w:type="dxa"/>
            </w:tcMar>
          </w:tcPr>
          <w:p>
            <w:pPr>
              <w:pStyle w:val="Normal"/>
              <w:widowControl w:val="false"/>
              <w:spacing w:lineRule="auto" w:line="240" w:before="0" w:after="0"/>
              <w:rPr>
                <w:rFonts w:cs="Helvetica"/>
              </w:rPr>
            </w:pPr>
            <w:r>
              <w:rPr>
                <w:rFonts w:eastAsia="Times New Roman" w:cs="Helvetica"/>
                <w:szCs w:val="20"/>
              </w:rPr>
              <w:t>TP Rate   FP Rate  Precision  Recall   F-Measure  MCC ROC Area   Class</w:t>
            </w:r>
          </w:p>
        </w:tc>
      </w:tr>
      <w:tr>
        <w:trPr>
          <w:trHeight w:val="314" w:hRule="atLeast"/>
        </w:trPr>
        <w:tc>
          <w:tcPr>
            <w:tcW w:w="8635" w:type="dxa"/>
            <w:tcBorders/>
            <w:shd w:fill="auto" w:val="clear"/>
            <w:tcMar>
              <w:left w:w="108" w:type="dxa"/>
            </w:tcMar>
          </w:tcPr>
          <w:p>
            <w:pPr>
              <w:pStyle w:val="Normal"/>
              <w:widowControl w:val="false"/>
              <w:spacing w:lineRule="auto" w:line="240" w:before="0" w:after="0"/>
              <w:rPr>
                <w:rFonts w:cs="Helvetica"/>
              </w:rPr>
            </w:pPr>
            <w:r>
              <w:rPr>
                <w:rFonts w:eastAsia="Times New Roman" w:cs="Helvetica"/>
                <w:szCs w:val="20"/>
              </w:rPr>
              <w:t>0.772        0.043      0.892      0.772    0.828          0.760    0.940         cloud</w:t>
            </w:r>
          </w:p>
        </w:tc>
      </w:tr>
      <w:tr>
        <w:trPr/>
        <w:tc>
          <w:tcPr>
            <w:tcW w:w="8635" w:type="dxa"/>
            <w:tcBorders/>
            <w:shd w:fill="auto" w:val="clear"/>
            <w:tcMar>
              <w:left w:w="108" w:type="dxa"/>
            </w:tcMar>
          </w:tcPr>
          <w:p>
            <w:pPr>
              <w:pStyle w:val="Normal"/>
              <w:widowControl w:val="false"/>
              <w:spacing w:lineRule="auto" w:line="240" w:before="0" w:after="0"/>
              <w:rPr>
                <w:rFonts w:cs="Helvetica"/>
              </w:rPr>
            </w:pPr>
            <w:r>
              <w:rPr>
                <w:rFonts w:eastAsia="Times New Roman" w:cs="Helvetica"/>
                <w:szCs w:val="20"/>
              </w:rPr>
              <w:t>0.957        0.228      0.901      0.957    0.928          0.760    0.940         clear</w:t>
            </w:r>
          </w:p>
        </w:tc>
      </w:tr>
      <w:tr>
        <w:trPr/>
        <w:tc>
          <w:tcPr>
            <w:tcW w:w="8635" w:type="dxa"/>
            <w:tcBorders/>
            <w:shd w:fill="auto" w:val="clear"/>
            <w:tcMar>
              <w:left w:w="108" w:type="dxa"/>
            </w:tcMar>
          </w:tcPr>
          <w:p>
            <w:pPr>
              <w:pStyle w:val="Normal"/>
              <w:widowControl w:val="false"/>
              <w:spacing w:lineRule="auto" w:line="240" w:before="0" w:after="0"/>
              <w:rPr>
                <w:rFonts w:cs="Helvetica"/>
              </w:rPr>
            </w:pPr>
            <w:r>
              <w:rPr>
                <w:rFonts w:eastAsia="Times New Roman" w:cs="Helvetica"/>
                <w:szCs w:val="20"/>
              </w:rPr>
              <w:t>0.898        0.170      0.898      0.898    0.896         0.760    0.940          Weighted Avg.    </w:t>
            </w:r>
          </w:p>
        </w:tc>
      </w:tr>
    </w:tbl>
    <w:p>
      <w:pPr>
        <w:pStyle w:val="Normal"/>
        <w:widowControl w:val="false"/>
        <w:rPr>
          <w:rFonts w:cs="Helvetica"/>
        </w:rPr>
      </w:pPr>
      <w:r>
        <w:rPr>
          <w:rFonts w:cs="Helvetica"/>
        </w:rPr>
      </w:r>
    </w:p>
    <w:p>
      <w:pPr>
        <w:pStyle w:val="Caption1"/>
        <w:keepNext/>
        <w:rPr/>
      </w:pPr>
      <w:r>
        <w:rPr/>
        <w:t xml:space="preserve">Table </w:t>
      </w:r>
      <w:r>
        <w:rPr/>
        <w:fldChar w:fldCharType="begin"/>
      </w:r>
      <w:r>
        <w:instrText> SEQ Table \* ARABIC </w:instrText>
      </w:r>
      <w:r>
        <w:fldChar w:fldCharType="separate"/>
      </w:r>
      <w:r>
        <w:t>20</w:t>
      </w:r>
      <w:r>
        <w:fldChar w:fldCharType="end"/>
      </w:r>
      <w:r>
        <w:rPr/>
        <w:t>. Confusion matrix; night classifier</w:t>
      </w:r>
    </w:p>
    <w:tbl>
      <w:tblPr>
        <w:tblStyle w:val="TableGrid"/>
        <w:tblW w:w="5125" w:type="dxa"/>
        <w:jc w:val="left"/>
        <w:tblInd w:w="0" w:type="dxa"/>
        <w:tblCellMar>
          <w:top w:w="0" w:type="dxa"/>
          <w:left w:w="108" w:type="dxa"/>
          <w:bottom w:w="0" w:type="dxa"/>
          <w:right w:w="108" w:type="dxa"/>
        </w:tblCellMar>
        <w:tblLook w:val="04a0" w:noVBand="1" w:noHBand="0" w:lastColumn="0" w:firstColumn="1" w:lastRow="0" w:firstRow="1"/>
      </w:tblPr>
      <w:tblGrid>
        <w:gridCol w:w="5125"/>
      </w:tblGrid>
      <w:tr>
        <w:trPr/>
        <w:tc>
          <w:tcPr>
            <w:tcW w:w="5125" w:type="dxa"/>
            <w:tcBorders/>
            <w:shd w:fill="auto" w:val="clear"/>
            <w:tcMar>
              <w:left w:w="108" w:type="dxa"/>
            </w:tcMar>
          </w:tcPr>
          <w:p>
            <w:pPr>
              <w:pStyle w:val="Normal"/>
              <w:widowControl w:val="false"/>
              <w:spacing w:lineRule="auto" w:line="240" w:before="0" w:after="0"/>
              <w:rPr>
                <w:rFonts w:cs="Helvetica"/>
              </w:rPr>
            </w:pPr>
            <w:r>
              <w:rPr>
                <w:rFonts w:eastAsia="Times New Roman" w:cs="Helvetica"/>
                <w:szCs w:val="20"/>
              </w:rPr>
              <w:t>  </w:t>
            </w:r>
            <w:r>
              <w:rPr>
                <w:rFonts w:eastAsia="Times New Roman" w:cs="Helvetica"/>
                <w:szCs w:val="20"/>
              </w:rPr>
              <w:t>Predicted cloud     predicted clear   </w:t>
            </w:r>
          </w:p>
        </w:tc>
      </w:tr>
      <w:tr>
        <w:trPr/>
        <w:tc>
          <w:tcPr>
            <w:tcW w:w="5125" w:type="dxa"/>
            <w:tcBorders/>
            <w:shd w:fill="auto" w:val="clear"/>
            <w:tcMar>
              <w:left w:w="108" w:type="dxa"/>
            </w:tcMar>
          </w:tcPr>
          <w:p>
            <w:pPr>
              <w:pStyle w:val="Normal"/>
              <w:widowControl w:val="false"/>
              <w:spacing w:lineRule="auto" w:line="240" w:before="0" w:after="0"/>
              <w:rPr>
                <w:rFonts w:cs="Helvetica"/>
              </w:rPr>
            </w:pPr>
            <w:r>
              <w:rPr>
                <w:rFonts w:eastAsia="Times New Roman" w:cs="Helvetica"/>
                <w:szCs w:val="20"/>
              </w:rPr>
              <w:t xml:space="preserve">         </w:t>
            </w:r>
            <w:r>
              <w:rPr>
                <w:rFonts w:eastAsia="Times New Roman" w:cs="Helvetica"/>
                <w:szCs w:val="20"/>
              </w:rPr>
              <w:t>28996                   8560            actual cloud</w:t>
            </w:r>
          </w:p>
        </w:tc>
      </w:tr>
      <w:tr>
        <w:trPr>
          <w:trHeight w:val="395" w:hRule="atLeast"/>
        </w:trPr>
        <w:tc>
          <w:tcPr>
            <w:tcW w:w="5125" w:type="dxa"/>
            <w:tcBorders/>
            <w:shd w:fill="auto" w:val="clear"/>
            <w:tcMar>
              <w:left w:w="108" w:type="dxa"/>
            </w:tcMar>
          </w:tcPr>
          <w:p>
            <w:pPr>
              <w:pStyle w:val="Normal"/>
              <w:widowControl w:val="false"/>
              <w:spacing w:lineRule="auto" w:line="240" w:before="0" w:after="0"/>
              <w:rPr>
                <w:rFonts w:ascii="Times New Roman" w:hAnsi="Times New Roman" w:eastAsia="Times New Roman"/>
                <w:szCs w:val="20"/>
              </w:rPr>
            </w:pPr>
            <w:r>
              <w:rPr>
                <w:rFonts w:eastAsia="Times New Roman" w:cs="Helvetica"/>
                <w:szCs w:val="20"/>
              </w:rPr>
              <w:t xml:space="preserve">            </w:t>
            </w:r>
            <w:r>
              <w:rPr>
                <w:rFonts w:eastAsia="Times New Roman" w:cs="Helvetica"/>
                <w:szCs w:val="20"/>
              </w:rPr>
              <w:t>3511                 77665           actual clear</w:t>
            </w:r>
          </w:p>
        </w:tc>
      </w:tr>
    </w:tbl>
    <w:p>
      <w:pPr>
        <w:pStyle w:val="Normal"/>
        <w:widowControl/>
        <w:bidi w:val="0"/>
        <w:spacing w:lineRule="auto" w:line="240" w:before="0" w:after="120"/>
        <w:jc w:val="left"/>
        <w:rPr/>
      </w:pPr>
      <w:r>
        <w:rPr/>
      </w:r>
    </w:p>
    <w:sectPr>
      <w:footerReference w:type="default" r:id="rId33"/>
      <w:footnotePr>
        <w:numFmt w:val="decimal"/>
      </w:footnotePr>
      <w:type w:val="nextPage"/>
      <w:pgSz w:w="12240" w:h="15840"/>
      <w:pgMar w:left="1440" w:right="1440" w:header="0" w:top="1440" w:footer="720" w:bottom="1440" w:gutter="0"/>
      <w:lnNumType w:countBy="1" w:restart="continuous"/>
      <w:pgNumType w:fmt="decimal"/>
      <w:formProt w:val="false"/>
      <w:titlePg/>
      <w:textDirection w:val="lrTb"/>
      <w:docGrid w:type="default" w:linePitch="360" w:charSpace="4294961151"/>
    </w:sectPr>
  </w:body>
</w:document>
</file>

<file path=word/comments.xml><?xml version="1.0" encoding="utf-8"?>
<w:comment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comment w:id="0" w:author="Guillermo" w:date="2017-07-09T16:32:00Z" w:initials="G">
    <w:p>
      <w:r>
        <w:rPr>
          <w:rFonts w:ascii="Liberation Serif" w:hAnsi="Liberation Serif" w:eastAsia="DejaVu Sans" w:cs="DejaVu Sans"/>
          <w:lang w:val="en-US" w:eastAsia="en-US" w:bidi="en-US"/>
        </w:rPr>
        <w:t>Should it be NPOESS-NPP?</w:t>
      </w:r>
    </w:p>
    <w:p>
      <w:r>
        <w:rPr>
          <w:rFonts w:ascii="Wingdings" w:hAnsi="Wingdings" w:eastAsia="Wingdings" w:cs="Wingdings"/>
          <w:lang w:val="en-US" w:eastAsia="en-US" w:bidi="en-US"/>
        </w:rPr>
        <w:t></w:t>
      </w:r>
    </w:p>
  </w:comment>
  <w:comment w:id="1" w:author="Guillermo" w:date="2017-07-09T16:38:00Z" w:initials="G">
    <w:p>
      <w:r>
        <w:rPr>
          <w:rFonts w:ascii="Liberation Serif" w:hAnsi="Liberation Serif" w:eastAsia="DejaVu Sans" w:cs="DejaVu Sans"/>
          <w:lang w:val="en-US" w:eastAsia="en-US" w:bidi="en-US"/>
        </w:rPr>
        <w:t>Viewed? Perceived?</w:t>
      </w:r>
    </w:p>
    <w:p>
      <w:r>
        <w:rPr>
          <w:rFonts w:ascii="Wingdings" w:hAnsi="Wingdings" w:eastAsia="Wingdings" w:cs="Wingdings"/>
          <w:lang w:val="en-US" w:eastAsia="en-US" w:bidi="en-US"/>
        </w:rPr>
        <w:t></w:t>
      </w:r>
    </w:p>
  </w:comment>
  <w:comment w:id="3" w:author="Guillermo" w:date="2017-07-09T16:42:00Z" w:initials="G">
    <w:p>
      <w:r>
        <w:rPr>
          <w:rFonts w:ascii="Liberation Serif" w:hAnsi="Liberation Serif" w:eastAsia="DejaVu Sans" w:cs="DejaVu Sans"/>
          <w:lang w:val="en-US" w:eastAsia="en-US" w:bidi="en-US"/>
        </w:rPr>
        <w:t>Do not like “compatible” but I cannot think of an alternative… “similar” is not quite the idea… “based on similar formulations”?</w:t>
      </w:r>
    </w:p>
    <w:p>
      <w:r>
        <w:rPr>
          <w:rFonts w:ascii="Wingdings" w:hAnsi="Wingdings" w:eastAsia="Wingdings" w:cs="Wingdings"/>
          <w:lang w:val="en-US" w:eastAsia="en-US" w:bidi="en-US"/>
        </w:rPr>
        <w:t></w:t>
      </w:r>
    </w:p>
  </w:comment>
  <w:comment w:id="2" w:author="Guillermo" w:date="2017-07-09T16:40:00Z" w:initials="G">
    <w:p>
      <w:r>
        <w:rPr>
          <w:rFonts w:ascii="Liberation Serif" w:hAnsi="Liberation Serif" w:eastAsia="DejaVu Sans" w:cs="DejaVu Sans"/>
          <w:lang w:val="en-US" w:eastAsia="en-US" w:bidi="en-US"/>
        </w:rPr>
        <w:t xml:space="preserve">Maybe start a new paragraph focused on SST estimation? </w:t>
      </w:r>
    </w:p>
    <w:p>
      <w:r>
        <w:rPr>
          <w:rFonts w:ascii="Wingdings" w:hAnsi="Wingdings" w:eastAsia="Wingdings" w:cs="Wingdings"/>
          <w:lang w:val="en-US" w:eastAsia="en-US" w:bidi="en-US"/>
        </w:rPr>
        <w:t></w:t>
      </w:r>
    </w:p>
  </w:comment>
  <w:comment w:id="4" w:author="Guillermo" w:date="2017-07-09T16:44:00Z" w:initials="G">
    <w:p>
      <w:r>
        <w:rPr>
          <w:rFonts w:ascii="Liberation Serif" w:hAnsi="Liberation Serif" w:eastAsia="DejaVu Sans" w:cs="DejaVu Sans"/>
          <w:lang w:val="en-US" w:eastAsia="en-US" w:bidi="en-US"/>
        </w:rPr>
        <w:t>This seems redundant given previous sentences. Put it before or here but maybe once.</w:t>
      </w:r>
    </w:p>
    <w:p>
      <w:r>
        <w:rPr>
          <w:rFonts w:ascii="Wingdings" w:hAnsi="Wingdings" w:eastAsia="Wingdings" w:cs="Wingdings"/>
          <w:lang w:val="en-US" w:eastAsia="en-US" w:bidi="en-US"/>
        </w:rPr>
        <w:t></w:t>
      </w:r>
    </w:p>
  </w:comment>
  <w:comment w:id="5" w:author="Guillermo" w:date="2017-07-09T16:46:00Z" w:initials="G">
    <w:p>
      <w:r>
        <w:rPr>
          <w:rFonts w:ascii="Liberation Serif" w:hAnsi="Liberation Serif" w:eastAsia="DejaVu Sans" w:cs="DejaVu Sans"/>
          <w:lang w:val="en-US" w:eastAsia="en-US" w:bidi="en-US"/>
        </w:rPr>
        <w:t>Here we say “accuracies” in plural…  then we talk about “accuracy” and “stability” separately (an  the terms are defined). Should the first “accuracy” be replaced by a more generic term? “performance”?</w:t>
      </w:r>
    </w:p>
    <w:p>
      <w:r>
        <w:rPr>
          <w:rFonts w:ascii="Wingdings" w:hAnsi="Wingdings" w:eastAsia="Wingdings" w:cs="Wingdings"/>
          <w:lang w:val="en-US" w:eastAsia="en-US" w:bidi="en-US"/>
        </w:rPr>
        <w:t></w:t>
      </w:r>
    </w:p>
  </w:comment>
  <w:comment w:id="6" w:author="Guillermo" w:date="2017-07-09T16:48:00Z" w:initials="G">
    <w:p>
      <w:r>
        <w:rPr>
          <w:rFonts w:ascii="Liberation Serif" w:hAnsi="Liberation Serif" w:eastAsia="DejaVu Sans" w:cs="DejaVu Sans"/>
          <w:lang w:val="en-US" w:eastAsia="en-US" w:bidi="en-US"/>
        </w:rPr>
        <w:t>In?</w:t>
      </w:r>
    </w:p>
    <w:p>
      <w:r>
        <w:rPr>
          <w:rFonts w:ascii="Wingdings" w:hAnsi="Wingdings" w:eastAsia="Wingdings" w:cs="Wingdings"/>
          <w:lang w:val="en-US" w:eastAsia="en-US" w:bidi="en-US"/>
        </w:rPr>
        <w:t></w:t>
      </w:r>
    </w:p>
  </w:comment>
  <w:comment w:id="7" w:author="Guillermo" w:date="2017-07-09T16:50:00Z" w:initials="G">
    <w:p>
      <w:r>
        <w:rPr>
          <w:rFonts w:ascii="Liberation Serif" w:hAnsi="Liberation Serif" w:eastAsia="DejaVu Sans" w:cs="DejaVu Sans"/>
          <w:lang w:val="en-US" w:eastAsia="en-US" w:bidi="en-US"/>
        </w:rPr>
        <w:t>Does an algorithm have “accuracy”? I guess what is meant, but do not like putting measurements and algorithm estimates in the same sentence.</w:t>
      </w:r>
    </w:p>
    <w:p>
      <w:r>
        <w:rPr>
          <w:rFonts w:ascii="Wingdings" w:hAnsi="Wingdings" w:eastAsia="Wingdings" w:cs="Wingdings"/>
          <w:lang w:val="en-US" w:eastAsia="en-US" w:bidi="en-US"/>
        </w:rPr>
        <w:t></w:t>
      </w:r>
    </w:p>
  </w:comment>
  <w:comment w:id="8" w:author="Guillermo" w:date="2017-07-09T17:02:00Z" w:initials="G">
    <w:p>
      <w:r>
        <w:rPr>
          <w:rFonts w:ascii="Liberation Serif" w:hAnsi="Liberation Serif" w:eastAsia="DejaVu Sans" w:cs="DejaVu Sans"/>
          <w:lang w:val="en-US" w:eastAsia="en-US" w:bidi="en-US"/>
        </w:rPr>
        <w:t>Grammar? I do not understand the meaning.</w:t>
      </w:r>
    </w:p>
    <w:p>
      <w:r>
        <w:rPr>
          <w:rFonts w:ascii="Wingdings" w:hAnsi="Wingdings" w:eastAsia="Wingdings" w:cs="Wingdings"/>
          <w:lang w:val="en-US" w:eastAsia="en-US" w:bidi="en-US"/>
        </w:rPr>
        <w:t></w:t>
      </w:r>
    </w:p>
  </w:comment>
  <w:comment w:id="9" w:author="Guillermo" w:date="2017-07-09T17:03:00Z" w:initials="G">
    <w:p>
      <w:r>
        <w:rPr>
          <w:rFonts w:ascii="Liberation Serif" w:hAnsi="Liberation Serif" w:eastAsia="DejaVu Sans" w:cs="DejaVu Sans"/>
          <w:lang w:val="en-US" w:eastAsia="en-US" w:bidi="en-US"/>
        </w:rPr>
        <w:t>One word?</w:t>
      </w:r>
    </w:p>
    <w:p>
      <w:r>
        <w:rPr>
          <w:rFonts w:ascii="Wingdings" w:hAnsi="Wingdings" w:eastAsia="Wingdings" w:cs="Wingdings"/>
          <w:lang w:val="en-US" w:eastAsia="en-US" w:bidi="en-US"/>
        </w:rPr>
        <w:t></w:t>
      </w:r>
    </w:p>
  </w:comment>
  <w:comment w:id="10" w:author="Guillermo" w:date="2017-07-09T17:04:00Z" w:initials="G">
    <w:p>
      <w:r>
        <w:rPr>
          <w:rFonts w:ascii="Liberation Serif" w:hAnsi="Liberation Serif" w:eastAsia="DejaVu Sans" w:cs="DejaVu Sans"/>
          <w:lang w:val="en-US" w:eastAsia="en-US" w:bidi="en-US"/>
        </w:rPr>
        <w:t>Is this detailed discussion really needed? If the paper needs to be shortened, perhaps this can be a place…</w:t>
      </w:r>
    </w:p>
    <w:p>
      <w:r>
        <w:rPr>
          <w:rFonts w:ascii="Wingdings" w:hAnsi="Wingdings" w:eastAsia="Wingdings" w:cs="Wingdings"/>
          <w:lang w:val="en-US" w:eastAsia="en-US" w:bidi="en-US"/>
        </w:rPr>
        <w:t></w:t>
      </w:r>
    </w:p>
  </w:comment>
  <w:comment w:id="11" w:author="Guillermo" w:date="2017-07-09T17:05:00Z" w:initials="G">
    <w:p>
      <w:r>
        <w:rPr>
          <w:rFonts w:ascii="Liberation Serif" w:hAnsi="Liberation Serif" w:eastAsia="DejaVu Sans" w:cs="DejaVu Sans"/>
          <w:lang w:val="en-US" w:eastAsia="en-US" w:bidi="en-US"/>
        </w:rPr>
        <w:t>we repeat “below” many times…</w:t>
      </w:r>
    </w:p>
    <w:p>
      <w:r>
        <w:rPr>
          <w:rFonts w:ascii="Wingdings" w:hAnsi="Wingdings" w:eastAsia="Wingdings" w:cs="Wingdings"/>
          <w:lang w:val="en-US" w:eastAsia="en-US" w:bidi="en-US"/>
        </w:rPr>
        <w:t></w:t>
      </w:r>
    </w:p>
  </w:comment>
  <w:comment w:id="12" w:author="Guillermo" w:date="2017-07-09T17:10:00Z" w:initials="G">
    <w:p>
      <w:r>
        <w:rPr>
          <w:rFonts w:ascii="Liberation Serif" w:hAnsi="Liberation Serif" w:eastAsia="DejaVu Sans" w:cs="DejaVu Sans"/>
          <w:lang w:val="en-US" w:eastAsia="en-US" w:bidi="en-US"/>
        </w:rPr>
        <w:t xml:space="preserve">In the previous item, the component is just listed. That is, no “SEAWIFS foreoptics were adopted”. Should we keep a similar construction? </w:t>
      </w:r>
    </w:p>
    <w:p>
      <w:r>
        <w:rPr>
          <w:rFonts w:ascii="Wingdings" w:hAnsi="Wingdings" w:eastAsia="Wingdings" w:cs="Wingdings"/>
          <w:lang w:val="en-US" w:eastAsia="en-US" w:bidi="en-US"/>
        </w:rPr>
        <w:t></w:t>
      </w:r>
    </w:p>
  </w:comment>
  <w:comment w:id="13" w:author="Guillermo" w:date="2017-07-09T17:25:00Z" w:initials="G">
    <w:p>
      <w:r>
        <w:rPr>
          <w:rFonts w:ascii="Liberation Serif" w:hAnsi="Liberation Serif" w:eastAsia="DejaVu Sans" w:cs="DejaVu Sans"/>
          <w:lang w:val="en-US" w:eastAsia="en-US" w:bidi="en-US"/>
        </w:rPr>
        <w:t xml:space="preserve">Question: is “earth” capitalized? There is only one </w:t>
      </w:r>
      <w:r>
        <w:rPr>
          <w:rFonts w:ascii="Wingdings" w:hAnsi="Wingdings" w:eastAsia="Wingdings" w:cs="Wingdings"/>
          <w:lang w:val="en-US" w:eastAsia="en-US" w:bidi="en-US"/>
        </w:rPr>
        <w:t></w:t>
      </w:r>
    </w:p>
  </w:comment>
  <w:comment w:id="14" w:author="Guillermo" w:date="2017-07-09T17:31:00Z" w:initials="G">
    <w:p>
      <w:r>
        <w:rPr>
          <w:rFonts w:ascii="Liberation Serif" w:hAnsi="Liberation Serif" w:eastAsia="DejaVu Sans" w:cs="DejaVu Sans"/>
          <w:lang w:val="en-US" w:eastAsia="en-US" w:bidi="en-US"/>
        </w:rPr>
        <w:t>Redundant if we say “successive”… the average is spatial</w:t>
      </w:r>
    </w:p>
  </w:comment>
  <w:comment w:id="16" w:author="Minnett, Peter J" w:date="2017-07-06T09:23:00Z" w:initials="MPJ">
    <w:p>
      <w:r>
        <w:rPr>
          <w:rFonts w:ascii="Liberation Serif" w:hAnsi="Liberation Serif" w:eastAsia="DejaVu Sans" w:cs="DejaVu Sans"/>
          <w:lang w:val="en-US" w:eastAsia="en-US" w:bidi="en-US"/>
        </w:rPr>
        <w:t>Gui – short description of how used</w:t>
      </w:r>
    </w:p>
  </w:comment>
  <w:comment w:id="15" w:author="Guillermo" w:date="2017-07-09T17:37:00Z" w:initials="G">
    <w:p>
      <w:r>
        <w:rPr>
          <w:rFonts w:ascii="Liberation Serif" w:hAnsi="Liberation Serif" w:eastAsia="DejaVu Sans" w:cs="DejaVu Sans"/>
          <w:lang w:val="en-US" w:eastAsia="en-US" w:bidi="en-US"/>
        </w:rPr>
        <w:t>Is this a question for me?</w:t>
      </w:r>
    </w:p>
  </w:comment>
  <w:comment w:id="17" w:author="Guillermo" w:date="2017-07-09T17:41:00Z" w:initials="G">
    <w:p>
      <w:r>
        <w:rPr>
          <w:rFonts w:ascii="Liberation Serif" w:hAnsi="Liberation Serif" w:eastAsia="DejaVu Sans" w:cs="DejaVu Sans"/>
          <w:lang w:val="en-US" w:eastAsia="en-US" w:bidi="en-US"/>
        </w:rPr>
        <w:t>Are they really “daily”? Or are they 5-day fields?</w:t>
      </w:r>
    </w:p>
  </w:comment>
  <w:comment w:id="18" w:author="Guillermo" w:date="2017-07-09T17:42:00Z" w:initials="G">
    <w:p>
      <w:r>
        <w:rPr>
          <w:rFonts w:ascii="Liberation Serif" w:hAnsi="Liberation Serif" w:eastAsia="DejaVu Sans" w:cs="DejaVu Sans"/>
          <w:lang w:val="en-US" w:eastAsia="en-US" w:bidi="en-US"/>
        </w:rPr>
        <w:t>Or the middle of the 5-day interval?</w:t>
      </w:r>
    </w:p>
  </w:comment>
  <w:comment w:id="19" w:author="Guillermo" w:date="2017-07-10T12:17:00Z" w:initials="G">
    <w:p>
      <w:r>
        <w:rPr>
          <w:rFonts w:ascii="Liberation Serif" w:hAnsi="Liberation Serif" w:eastAsia="DejaVu Sans" w:cs="DejaVu Sans"/>
          <w:lang w:val="en-US" w:eastAsia="en-US" w:bidi="en-US"/>
        </w:rPr>
        <w:t>For parallelism with other section titles</w:t>
      </w:r>
    </w:p>
  </w:comment>
  <w:comment w:id="20" w:author="Guillermo" w:date="2017-07-10T12:20:00Z" w:initials="G">
    <w:p>
      <w:r>
        <w:rPr>
          <w:rFonts w:ascii="Liberation Serif" w:hAnsi="Liberation Serif" w:eastAsia="DejaVu Sans" w:cs="DejaVu Sans"/>
          <w:lang w:val="en-US" w:eastAsia="en-US" w:bidi="en-US"/>
        </w:rPr>
        <w:t>Is the term “temperature deficit” common? Should we say this difference indicates the amount of atmospheric correction  that an SST algorithm should provide?</w:t>
      </w:r>
    </w:p>
  </w:comment>
  <w:comment w:id="21" w:author="Guillermo" w:date="2017-07-10T12:30:00Z" w:initials="G">
    <w:p>
      <w:r>
        <w:rPr>
          <w:rFonts w:ascii="Liberation Serif" w:hAnsi="Liberation Serif" w:eastAsia="DejaVu Sans" w:cs="DejaVu Sans"/>
          <w:lang w:val="en-US" w:eastAsia="en-US" w:bidi="en-US"/>
        </w:rPr>
        <w:t>This is said earlier… It fits better here than above.</w:t>
      </w:r>
    </w:p>
  </w:comment>
  <w:comment w:id="22" w:author="Guillermo" w:date="2017-07-10T12:43:00Z" w:initials="G">
    <w:p>
      <w:r>
        <w:rPr>
          <w:rFonts w:ascii="Liberation Serif" w:hAnsi="Liberation Serif" w:eastAsia="DejaVu Sans" w:cs="DejaVu Sans"/>
          <w:lang w:val="en-US" w:eastAsia="en-US" w:bidi="en-US"/>
        </w:rPr>
        <w:t>All this text is slightly verbose and confusing. Can it be rewritten more clearly?</w:t>
      </w:r>
    </w:p>
  </w:comment>
  <w:comment w:id="23" w:author="Guillermo" w:date="2017-07-10T12:44:00Z" w:initials="G">
    <w:p>
      <w:r>
        <w:rPr>
          <w:rFonts w:ascii="Liberation Serif" w:hAnsi="Liberation Serif" w:eastAsia="DejaVu Sans" w:cs="DejaVu Sans"/>
          <w:lang w:val="en-US" w:eastAsia="en-US" w:bidi="en-US"/>
        </w:rPr>
        <w:t>Clarify “the sampling issue”</w:t>
      </w:r>
    </w:p>
  </w:comment>
  <w:comment w:id="24" w:author="Guillermo" w:date="2017-07-10T12:46:00Z" w:initials="G">
    <w:p>
      <w:r>
        <w:rPr>
          <w:rFonts w:ascii="Liberation Serif" w:hAnsi="Liberation Serif" w:eastAsia="DejaVu Sans" w:cs="DejaVu Sans"/>
          <w:lang w:val="en-US" w:eastAsia="en-US" w:bidi="en-US"/>
        </w:rPr>
        <w:t>As it reads, the “each” seems to refer to nodes… is it better to say that each “branch” (s sequence of nodes) ends at a final prediction node?</w:t>
      </w:r>
    </w:p>
  </w:comment>
  <w:comment w:id="25" w:author="Guillermo" w:date="2017-07-10T14:48:00Z" w:initials="G">
    <w:p>
      <w:r>
        <w:rPr>
          <w:rFonts w:ascii="Liberation Serif" w:hAnsi="Liberation Serif" w:eastAsia="DejaVu Sans" w:cs="DejaVu Sans"/>
          <w:lang w:val="en-US" w:eastAsia="en-US" w:bidi="en-US"/>
        </w:rPr>
        <w:t>Distribution or amount? How does the term work?</w:t>
      </w:r>
    </w:p>
  </w:comment>
  <w:comment w:id="26" w:author="Guillermo" w:date="2017-07-10T15:00:00Z" w:initials="G">
    <w:p>
      <w:r>
        <w:rPr>
          <w:rFonts w:ascii="Liberation Serif" w:hAnsi="Liberation Serif" w:eastAsia="DejaVu Sans" w:cs="DejaVu Sans"/>
          <w:lang w:val="en-US" w:eastAsia="en-US" w:bidi="en-US"/>
        </w:rPr>
        <w:t>Do we need this? Are they included in files so that we need to know the name of this component?</w:t>
      </w:r>
    </w:p>
  </w:comment>
  <w:comment w:id="27" w:author="Guillermo" w:date="2017-07-10T15:01:00Z" w:initials="G">
    <w:p>
      <w:r>
        <w:rPr>
          <w:rFonts w:ascii="Liberation Serif" w:hAnsi="Liberation Serif" w:eastAsia="DejaVu Sans" w:cs="DejaVu Sans"/>
          <w:lang w:val="en-US" w:eastAsia="en-US" w:bidi="en-US"/>
        </w:rPr>
        <w:t>confusing</w:t>
      </w:r>
    </w:p>
  </w:comment>
  <w:comment w:id="28" w:author="Minnett, Peter J" w:date="2017-07-06T19:57:00Z" w:initials="MPJ">
    <w:p>
      <w:r>
        <w:rPr>
          <w:rFonts w:ascii="Liberation Serif" w:hAnsi="Liberation Serif" w:eastAsia="DejaVu Sans" w:cs="DejaVu Sans"/>
          <w:lang w:val="en-US" w:eastAsia="en-US" w:bidi="en-US"/>
        </w:rPr>
        <w:t>From Gui - Expand the legend to indicate how tests are combined…</w:t>
      </w:r>
    </w:p>
    <w:p>
      <w:r>
        <w:rPr>
          <w:rFonts w:ascii="Liberation Serif" w:hAnsi="Liberation Serif" w:eastAsia="DejaVu Sans" w:cs="DejaVu Sans"/>
          <w:lang w:val="en-US" w:eastAsia="en-US" w:bidi="en-US"/>
        </w:rPr>
      </w:r>
    </w:p>
  </w:comment>
  <w:comment w:id="29" w:author="Guillermo" w:date="2017-07-10T15:07:00Z" w:initials="G">
    <w:p>
      <w:r>
        <w:rPr>
          <w:rFonts w:ascii="Liberation Serif" w:hAnsi="Liberation Serif" w:eastAsia="DejaVu Sans" w:cs="DejaVu Sans"/>
          <w:lang w:val="en-US" w:eastAsia="en-US" w:bidi="en-US"/>
        </w:rPr>
        <w:t>Approximate along-track distance? Just out of curiosity…</w:t>
      </w:r>
    </w:p>
  </w:comment>
  <w:comment w:id="30" w:author="Guillermo" w:date="2017-07-10T15:10:00Z" w:initials="G">
    <w:p>
      <w:r>
        <w:rPr>
          <w:rFonts w:ascii="Liberation Serif" w:hAnsi="Liberation Serif" w:eastAsia="DejaVu Sans" w:cs="DejaVu Sans"/>
          <w:lang w:val="en-US" w:eastAsia="en-US" w:bidi="en-US"/>
        </w:rPr>
        <w:t>Verbose… shorten</w:t>
      </w:r>
    </w:p>
  </w:comment>
  <w:comment w:id="31" w:author="Guillermo" w:date="2017-07-10T15:12:00Z" w:initials="G">
    <w:p>
      <w:r>
        <w:rPr>
          <w:rFonts w:ascii="Liberation Serif" w:hAnsi="Liberation Serif" w:eastAsia="DejaVu Sans" w:cs="DejaVu Sans"/>
          <w:lang w:val="en-US" w:eastAsia="en-US" w:bidi="en-US"/>
        </w:rPr>
        <w:t>If the first person plural is used here, many other places in the paper could be shortened by using “we did this” rather than passive voice.</w:t>
      </w:r>
    </w:p>
  </w:comment>
  <w:comment w:id="32" w:author="Guillermo" w:date="2017-07-10T15:14:00Z" w:initials="G">
    <w:p>
      <w:r>
        <w:rPr>
          <w:rFonts w:ascii="Liberation Serif" w:hAnsi="Liberation Serif" w:eastAsia="DejaVu Sans" w:cs="DejaVu Sans"/>
          <w:lang w:val="en-US" w:eastAsia="en-US" w:bidi="en-US"/>
        </w:rPr>
        <w:t>Reference to the section above where these fields are introduced?</w:t>
      </w:r>
    </w:p>
  </w:comment>
  <w:comment w:id="33" w:author="Guillermo" w:date="2017-07-10T15:15:00Z" w:initials="G">
    <w:p>
      <w:r>
        <w:rPr>
          <w:rFonts w:ascii="Liberation Serif" w:hAnsi="Liberation Serif" w:eastAsia="DejaVu Sans" w:cs="DejaVu Sans"/>
          <w:lang w:val="en-US" w:eastAsia="en-US" w:bidi="en-US"/>
        </w:rPr>
        <w:t>Need to use uniform date formats throughout the paper.</w:t>
      </w:r>
    </w:p>
  </w:comment>
  <w:comment w:id="34" w:author="Guillermo" w:date="2017-07-10T15:29:00Z" w:initials="G">
    <w:p>
      <w:r>
        <w:rPr>
          <w:rFonts w:ascii="Liberation Serif" w:hAnsi="Liberation Serif" w:eastAsia="DejaVu Sans" w:cs="DejaVu Sans"/>
          <w:lang w:val="en-US" w:eastAsia="en-US" w:bidi="en-US"/>
        </w:rPr>
        <w:t>…thus the time span between WindSat and VIIRS estimates can be large,</w:t>
      </w:r>
    </w:p>
  </w:comment>
  <w:comment w:id="35" w:author="Kay Kilpatrick" w:date="2014-01-08T20:18:00Z" w:initials="KK">
    <w:p>
      <w:r>
        <w:rPr>
          <w:rFonts w:ascii="Liberation Serif" w:hAnsi="Liberation Serif" w:eastAsia="DejaVu Sans" w:cs="DejaVu Sans"/>
          <w:lang w:val="en-US" w:eastAsia="en-US" w:bidi="en-US"/>
        </w:rPr>
        <w:t>whatever it is we see this seasonal diagonal in multiple years in comparisons with avhrr,modis, and VIIRS so is most likely associated with windsat. When you look at multiple years of SatX- windsat you start to recognize a repeating V shape in this 4 -6 month window...could it be related to the equinox and terminator? Do they skip like radio waves as they travel along the terminus?</w:t>
      </w:r>
    </w:p>
  </w:comment>
  <w:comment w:id="36" w:author="Kay Kilpatrick" w:date="2017-06-10T11:59:00Z" w:initials="KAK">
    <w:p>
      <w:r>
        <w:rPr>
          <w:rFonts w:ascii="Liberation Serif" w:hAnsi="Liberation Serif" w:eastAsia="DejaVu Sans" w:cs="DejaVu Sans"/>
          <w:lang w:val="en-US" w:eastAsia="en-US" w:bidi="en-US"/>
        </w:rPr>
        <w:t>Would you prefer line plot? Or is the box plot ok?</w:t>
      </w:r>
    </w:p>
  </w:comment>
  <w:comment w:id="37" w:author="Minnett, Peter J" w:date="2017-07-07T00:47:00Z" w:initials="MPJ">
    <w:p>
      <w:r>
        <w:rPr>
          <w:rFonts w:ascii="Liberation Serif" w:hAnsi="Liberation Serif" w:eastAsia="DejaVu Sans" w:cs="DejaVu Sans"/>
          <w:lang w:val="en-US" w:eastAsia="en-US" w:bidi="en-US"/>
        </w:rPr>
        <w:t xml:space="preserve">These are good. </w:t>
      </w:r>
    </w:p>
  </w:comment>
  <w:comment w:id="38" w:author="Guillermo" w:date="2017-07-10T16:14:00Z" w:initials="G">
    <w:p>
      <w:r>
        <w:rPr>
          <w:rFonts w:ascii="Liberation Serif" w:hAnsi="Liberation Serif" w:eastAsia="DejaVu Sans" w:cs="DejaVu Sans"/>
          <w:lang w:val="en-US" w:eastAsia="en-US" w:bidi="en-US"/>
        </w:rPr>
        <w:t>Has this been discussed before?</w:t>
      </w:r>
    </w:p>
  </w:comment>
  <w:comment w:id="39" w:author="Peter J Minnett" w:date="2014-01-07T16:53:00Z" w:initials="PJM">
    <w:p>
      <w:r>
        <w:rPr>
          <w:rFonts w:ascii="Liberation Serif" w:hAnsi="Liberation Serif" w:eastAsia="DejaVu Sans" w:cs="DejaVu Sans"/>
          <w:lang w:val="en-US" w:eastAsia="en-US" w:bidi="en-US"/>
        </w:rPr>
        <w:t>Update</w:t>
      </w:r>
    </w:p>
  </w:comment>
  <w:comment w:id="40" w:author="Kay Kilpatrick" w:date="2014-01-08T17:53:00Z" w:initials="KK">
    <w:p>
      <w:r>
        <w:rPr>
          <w:rFonts w:ascii="Liberation Serif" w:hAnsi="Liberation Serif" w:eastAsia="DejaVu Sans" w:cs="DejaVu Sans"/>
          <w:lang w:val="en-US" w:eastAsia="en-US" w:bidi="en-US"/>
        </w:rPr>
        <w:t xml:space="preserve">might say something about why ISAR might not be as accurate as meari? why more outliers. </w:t>
      </w:r>
    </w:p>
    <w:p>
      <w:r>
        <w:rPr>
          <w:rFonts w:ascii="Liberation Serif" w:hAnsi="Liberation Serif" w:eastAsia="DejaVu Sans" w:cs="DejaVu Sans"/>
          <w:lang w:val="en-US" w:eastAsia="en-US" w:bidi="en-US"/>
        </w:rPr>
      </w:r>
    </w:p>
  </w:comment>
  <w:comment w:id="41" w:author="Guillermo" w:date="2017-07-10T16:20:00Z" w:initials="G">
    <w:p>
      <w:r>
        <w:rPr>
          <w:rFonts w:ascii="Liberation Serif" w:hAnsi="Liberation Serif" w:eastAsia="DejaVu Sans" w:cs="DejaVu Sans"/>
          <w:lang w:val="en-US" w:eastAsia="en-US" w:bidi="en-US"/>
        </w:rPr>
        <w:t>Seasonal patterns in differences? Higher  in summer, lower in winter.</w:t>
      </w:r>
    </w:p>
  </w:comment>
  <w:comment w:id="42" w:author="Guillermo" w:date="2017-07-10T16:30:00Z" w:initials="G">
    <w:p>
      <w:r>
        <w:rPr>
          <w:rFonts w:ascii="Liberation Serif" w:hAnsi="Liberation Serif" w:eastAsia="DejaVu Sans" w:cs="DejaVu Sans"/>
          <w:lang w:val="en-US" w:eastAsia="en-US" w:bidi="en-US"/>
        </w:rPr>
        <w:t>Can a horizontal reference line be drawn at -0.17?</w:t>
      </w:r>
    </w:p>
  </w:comment>
  <w:comment w:id="43" w:author="Guillermo" w:date="2017-07-10T16:31:00Z" w:initials="G">
    <w:p>
      <w:r>
        <w:rPr>
          <w:rFonts w:ascii="Liberation Serif" w:hAnsi="Liberation Serif" w:eastAsia="DejaVu Sans" w:cs="DejaVu Sans"/>
          <w:lang w:val="en-US" w:eastAsia="en-US" w:bidi="en-US"/>
        </w:rPr>
        <w:t>IQR and robust standard deviations are both indicators of dispersion, but they are calculated differently… The two values are sort of redundant.</w:t>
      </w:r>
    </w:p>
  </w:comment>
  <w:comment w:id="44" w:author="Kay Kilpatrick" w:date="2017-06-10T12:04:00Z" w:initials="KAK">
    <w:p>
      <w:r>
        <w:rPr>
          <w:rFonts w:ascii="Liberation Serif" w:hAnsi="Liberation Serif" w:eastAsia="DejaVu Sans" w:cs="DejaVu Sans"/>
          <w:lang w:val="en-US" w:eastAsia="en-US" w:bidi="en-US"/>
        </w:rPr>
        <w:t xml:space="preserve">I am going to remake the two lat band continuity plots so that bias and rsd are on the same figure. </w:t>
      </w:r>
    </w:p>
  </w:comment>
  <w:comment w:id="45" w:author="Guillermo" w:date="2017-07-10T16:33:00Z" w:initials="G">
    <w:p>
      <w:r>
        <w:rPr>
          <w:rFonts w:ascii="Liberation Serif" w:hAnsi="Liberation Serif" w:eastAsia="DejaVu Sans" w:cs="DejaVu Sans"/>
          <w:lang w:val="en-US" w:eastAsia="en-US" w:bidi="en-US"/>
        </w:rPr>
        <w:t>Maybe delete? “clean” is ambiguous and the next words indicate lack of artifacts (is this “cleanliness”?)</w:t>
      </w:r>
    </w:p>
  </w:comment>
  <w:comment w:id="47" w:author="Minnett, Peter J" w:date="2017-07-08T18:47:00Z" w:initials="MPJ">
    <w:p>
      <w:r>
        <w:rPr>
          <w:rFonts w:ascii="Liberation Serif" w:hAnsi="Liberation Serif" w:eastAsia="DejaVu Sans" w:cs="DejaVu Sans"/>
          <w:lang w:val="en-US" w:eastAsia="en-US" w:bidi="en-US"/>
        </w:rPr>
        <w:t>Suggestions?</w:t>
      </w:r>
    </w:p>
    <w:p>
      <w:r>
        <w:rPr>
          <w:rFonts w:ascii="Liberation Serif" w:hAnsi="Liberation Serif" w:eastAsia="DejaVu Sans" w:cs="DejaVu Sans"/>
          <w:lang w:val="en-US" w:eastAsia="en-US" w:bidi="en-US"/>
        </w:rPr>
      </w:r>
    </w:p>
  </w:comment>
  <w:comment w:id="46" w:author="Guillermo" w:date="2017-07-10T16:42:00Z" w:initials="G">
    <w:p>
      <w:r>
        <w:rPr>
          <w:rFonts w:ascii="Liberation Serif" w:hAnsi="Liberation Serif" w:eastAsia="DejaVu Sans" w:cs="DejaVu Sans"/>
          <w:lang w:val="en-US" w:eastAsia="en-US" w:bidi="en-US"/>
        </w:rPr>
        <w:t xml:space="preserve">Remote Sensing of Environment Volume 116, 15 January 2012, Pages 107-117 </w:t>
      </w:r>
    </w:p>
    <w:p>
      <w:r>
        <w:rPr>
          <w:rFonts w:ascii="Liberation Serif" w:hAnsi="Liberation Serif" w:eastAsia="DejaVu Sans" w:cs="DejaVu Sans"/>
          <w:lang w:val="en-US" w:eastAsia="en-US" w:bidi="en-US"/>
        </w:rPr>
        <w:t xml:space="preserve">Correction of AVHRR Pathfinder SST data for volcanic aerosol effects using ATSR SSTs and TOMS aerosol optical depth(Article) </w:t>
      </w:r>
    </w:p>
    <w:p>
      <w:r>
        <w:rPr>
          <w:rFonts w:ascii="Liberation Serif" w:hAnsi="Liberation Serif" w:eastAsia="DejaVu Sans" w:cs="DejaVu Sans"/>
          <w:lang w:val="en-US" w:eastAsia="en-US" w:bidi="en-US"/>
        </w:rPr>
        <w:t xml:space="preserve">Blackmore, T.Email Author, </w:t>
      </w:r>
    </w:p>
    <w:p>
      <w:r>
        <w:rPr>
          <w:rFonts w:ascii="Liberation Serif" w:hAnsi="Liberation Serif" w:eastAsia="DejaVu Sans" w:cs="DejaVu Sans"/>
          <w:lang w:val="en-US" w:eastAsia="en-US" w:bidi="en-US"/>
        </w:rPr>
        <w:t xml:space="preserve">O'Carroll, A., </w:t>
      </w:r>
    </w:p>
    <w:p>
      <w:r>
        <w:rPr>
          <w:rFonts w:ascii="Liberation Serif" w:hAnsi="Liberation Serif" w:eastAsia="DejaVu Sans" w:cs="DejaVu Sans"/>
          <w:lang w:val="en-US" w:eastAsia="en-US" w:bidi="en-US"/>
        </w:rPr>
        <w:t xml:space="preserve">Fennig, K., </w:t>
      </w:r>
    </w:p>
    <w:p>
      <w:r>
        <w:rPr>
          <w:rFonts w:ascii="Liberation Serif" w:hAnsi="Liberation Serif" w:eastAsia="DejaVu Sans" w:cs="DejaVu Sans"/>
          <w:lang w:val="en-US" w:eastAsia="en-US" w:bidi="en-US"/>
        </w:rPr>
        <w:t xml:space="preserve">Saunders, R. </w:t>
      </w:r>
    </w:p>
    <w:p>
      <w:r>
        <w:rPr>
          <w:rFonts w:ascii="Liberation Serif" w:hAnsi="Liberation Serif" w:eastAsia="DejaVu Sans" w:cs="DejaVu Sans"/>
          <w:lang w:val="en-US" w:eastAsia="en-US" w:bidi="en-US"/>
        </w:rPr>
      </w:r>
    </w:p>
    <w:p>
      <w:r>
        <w:rPr>
          <w:rFonts w:ascii="Liberation Serif" w:hAnsi="Liberation Serif" w:eastAsia="DejaVu Sans" w:cs="DejaVu Sans"/>
          <w:lang w:val="en-US" w:eastAsia="en-US" w:bidi="en-US"/>
        </w:rPr>
      </w:r>
    </w:p>
    <w:p>
      <w:r>
        <w:rPr>
          <w:rFonts w:ascii="Liberation Serif" w:hAnsi="Liberation Serif" w:eastAsia="DejaVu Sans" w:cs="DejaVu Sans"/>
          <w:lang w:val="en-US" w:eastAsia="en-US" w:bidi="en-US"/>
        </w:rPr>
        <w:t xml:space="preserve">Remote SensingOpen Access Volume 8, Issue 9, September 2016, Article number 725 </w:t>
      </w:r>
    </w:p>
    <w:p>
      <w:r>
        <w:rPr>
          <w:rFonts w:ascii="Liberation Serif" w:hAnsi="Liberation Serif" w:eastAsia="DejaVu Sans" w:cs="DejaVu Sans"/>
          <w:lang w:val="en-US" w:eastAsia="en-US" w:bidi="en-US"/>
        </w:rPr>
        <w:t xml:space="preserve">Sea surface temperature retrieval from MODIS radiances using truncated total least squares with multiple channels and parameters(Article) </w:t>
      </w:r>
    </w:p>
    <w:p>
      <w:r>
        <w:rPr>
          <w:rFonts w:ascii="Liberation Serif" w:hAnsi="Liberation Serif" w:eastAsia="DejaVu Sans" w:cs="DejaVu Sans"/>
          <w:lang w:val="en-US" w:eastAsia="en-US" w:bidi="en-US"/>
        </w:rPr>
        <w:t xml:space="preserve">Koner, P.K. </w:t>
      </w:r>
    </w:p>
    <w:p>
      <w:r>
        <w:rPr>
          <w:rFonts w:ascii="Liberation Serif" w:hAnsi="Liberation Serif" w:eastAsia="DejaVu Sans" w:cs="DejaVu Sans"/>
          <w:lang w:val="en-US" w:eastAsia="en-US" w:bidi="en-US"/>
        </w:rPr>
        <w:t>Harris, A.abEmail Author</w:t>
      </w:r>
    </w:p>
    <w:p>
      <w:r>
        <w:rPr>
          <w:rFonts w:ascii="Liberation Serif" w:hAnsi="Liberation Serif" w:eastAsia="DejaVu Sans" w:cs="DejaVu Sans"/>
          <w:lang w:val="en-US" w:eastAsia="en-US" w:bidi="en-US"/>
        </w:rPr>
      </w:r>
    </w:p>
    <w:p>
      <w:r>
        <w:rPr>
          <w:rFonts w:ascii="Liberation Serif" w:hAnsi="Liberation Serif" w:eastAsia="DejaVu Sans" w:cs="DejaVu Sans"/>
          <w:lang w:val="en-US" w:eastAsia="en-US" w:bidi="en-US"/>
        </w:rPr>
      </w:r>
    </w:p>
    <w:p>
      <w:r>
        <w:rPr>
          <w:rFonts w:ascii="Liberation Serif" w:hAnsi="Liberation Serif" w:eastAsia="DejaVu Sans" w:cs="DejaVu Sans"/>
          <w:lang w:val="en-US" w:eastAsia="en-US" w:bidi="en-US"/>
        </w:rPr>
      </w:r>
    </w:p>
  </w:comment>
  <w:comment w:id="48" w:author="Guillermo" w:date="2017-07-10T16:47:00Z" w:initials="G">
    <w:p>
      <w:r>
        <w:rPr>
          <w:rFonts w:ascii="Liberation Serif" w:hAnsi="Liberation Serif" w:eastAsia="DejaVu Sans" w:cs="DejaVu Sans"/>
          <w:lang w:val="en-US" w:eastAsia="en-US" w:bidi="en-US"/>
        </w:rPr>
        <w:t>Higher than previously believed, but still very usable!</w:t>
      </w:r>
    </w:p>
  </w:comment>
  <w:comment w:id="49" w:author="Minnett, Peter J" w:date="2017-07-08T19:18:00Z" w:initials="MPJ">
    <w:p>
      <w:r>
        <w:rPr>
          <w:rFonts w:ascii="Liberation Serif" w:hAnsi="Liberation Serif" w:eastAsia="DejaVu Sans" w:cs="DejaVu Sans"/>
          <w:lang w:val="en-US" w:eastAsia="en-US" w:bidi="en-US"/>
        </w:rPr>
        <w:t>Correct term?</w:t>
      </w:r>
    </w:p>
  </w:comment>
  <w:comment w:id="50" w:author="Minnett, Peter J" w:date="2017-07-09T12:23:00Z" w:initials="MPJ">
    <w:p>
      <w:r>
        <w:rPr>
          <w:rFonts w:ascii="Liberation Serif" w:hAnsi="Liberation Serif" w:eastAsia="DejaVu Sans" w:cs="DejaVu Sans"/>
          <w:lang w:val="en-US" w:eastAsia="en-US" w:bidi="en-US"/>
        </w:rPr>
        <w:t>??</w:t>
      </w:r>
    </w:p>
  </w:comment>
</w:comments>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Times New Roman">
    <w:charset w:val="01"/>
    <w:family w:val="roman"/>
    <w:pitch w:val="variable"/>
  </w:font>
  <w:font w:name="Cambria">
    <w:charset w:val="01"/>
    <w:family w:val="roman"/>
    <w:pitch w:val="variable"/>
  </w:font>
  <w:font w:name="Tahoma">
    <w:charset w:val="01"/>
    <w:family w:val="roman"/>
    <w:pitch w:val="variable"/>
  </w:font>
  <w:font w:name="Courier New">
    <w:charset w:val="01"/>
    <w:family w:val="roman"/>
    <w:pitch w:val="variable"/>
  </w:font>
  <w:font w:name="Liberation Sans">
    <w:altName w:val="Arial"/>
    <w:charset w:val="01"/>
    <w:family w:val="swiss"/>
    <w:pitch w:val="variable"/>
  </w:font>
  <w:font w:name="Lucida Calligraphy">
    <w:charset w:val="01"/>
    <w:family w:val="roman"/>
    <w:pitch w:val="variable"/>
  </w:font>
  <w:font w:name="Times New Roman Bold">
    <w:charset w:val="01"/>
    <w:family w:val="roman"/>
    <w:pitch w:val="variable"/>
  </w:font>
  <w:font w:name="Wingdings">
    <w:charset w:val="01"/>
    <w:family w:val="roman"/>
    <w:pitch w:val="variable"/>
  </w:font>
  <w:font w:name="Symbol">
    <w:charset w:val="02"/>
    <w:family w:val="auto"/>
    <w:pitch w:val="default"/>
  </w:font>
  <w:font w:name="Courier New">
    <w:charset w:val="01"/>
    <w:family w:val="modern"/>
    <w:pitch w:val="fixed"/>
  </w:font>
  <w:font w:name="Wingdings">
    <w:charset w:val="02"/>
    <w:family w:val="auto"/>
    <w:pitch w:val="default"/>
  </w:font>
  <w:font w:name="Arial">
    <w:charset w:val="01"/>
    <w:family w:val="swiss"/>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sdt>
    <w:sdtPr>
      <w:docPartObj>
        <w:docPartGallery w:val="Page Numbers (Bottom of Page)"/>
        <w:docPartUnique w:val="true"/>
      </w:docPartObj>
      <w:id w:val="2028311203"/>
    </w:sdtPr>
    <w:sdtContent>
      <w:p>
        <w:pPr>
          <w:pStyle w:val="Footer"/>
          <w:jc w:val="center"/>
          <w:rPr/>
        </w:pPr>
        <w:r>
          <w:rPr/>
          <w:fldChar w:fldCharType="begin"/>
        </w:r>
        <w:r>
          <w:instrText> PAGE </w:instrText>
        </w:r>
        <w:r>
          <w:fldChar w:fldCharType="separate"/>
        </w:r>
        <w:r>
          <w:t>71</w:t>
        </w:r>
        <w:r>
          <w:fldChar w:fldCharType="end"/>
        </w:r>
      </w:p>
    </w:sdtContent>
  </w:sdt>
  <w:p>
    <w:pPr>
      <w:pStyle w:val="Normal"/>
      <w:spacing w:before="0" w:after="120"/>
      <w:rPr/>
    </w:pPr>
    <w:r>
      <w:rPr/>
    </w:r>
  </w:p>
</w:ftr>
</file>

<file path=word/footnotes.xml><?xml version="1.0" encoding="utf-8"?>
<w:footnote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footnote w:id="0" w:type="separator">
    <w:p>
      <w:r>
        <w:separator/>
      </w:r>
    </w:p>
  </w:footnote>
  <w:footnote w:id="1" w:type="continuationSeparator">
    <w:p>
      <w:r>
        <w:continuationSeparator/>
      </w:r>
    </w:p>
  </w:footnote>
  <w:footnote w:id="2">
    <w:p>
      <w:pPr>
        <w:pStyle w:val="Normal"/>
        <w:rPr/>
      </w:pPr>
      <w:r>
        <w:rPr/>
        <w:footnoteRef/>
      </w:r>
    </w:p>
    <w:p>
      <w:pPr>
        <w:pStyle w:val="Footnotetext"/>
        <w:spacing w:before="0" w:after="120"/>
        <w:rPr/>
      </w:pPr>
      <w:r>
        <w:rPr>
          <w:rStyle w:val="Footnotereference"/>
        </w:rPr>
        <w:tab/>
      </w:r>
      <w:r>
        <w:rPr/>
        <w:t xml:space="preserve"> </w:t>
      </w:r>
      <w:r>
        <w:rPr/>
        <w:t>See http://www.star.nesdis.noaa.gov/sod/sst/iquam/</w:t>
      </w:r>
    </w:p>
  </w:footnote>
  <w:footnote w:id="3">
    <w:p>
      <w:pPr>
        <w:pStyle w:val="Normal"/>
        <w:rPr/>
      </w:pPr>
      <w:r>
        <w:rPr/>
        <w:footnoteRef/>
      </w:r>
    </w:p>
    <w:p>
      <w:pPr>
        <w:pStyle w:val="Footnotetext"/>
        <w:spacing w:before="0" w:after="120"/>
        <w:rPr/>
      </w:pPr>
      <w:r>
        <w:rPr>
          <w:rStyle w:val="Footnotereference"/>
        </w:rPr>
        <w:tab/>
      </w:r>
      <w:r>
        <w:rPr/>
        <w:t xml:space="preserve"> </w:t>
      </w:r>
      <w:r>
        <w:rPr/>
        <w:t>See  http://www.arm.gov/sites/amf/mag/</w:t>
      </w:r>
    </w:p>
  </w:footnote>
</w:footnote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pStyle w:val="Heading1"/>
      <w:numFmt w:val="decimal"/>
      <w:lvlText w:val="%1."/>
      <w:lvlJc w:val="left"/>
      <w:pPr>
        <w:ind w:left="360" w:hanging="360"/>
      </w:pPr>
    </w:lvl>
    <w:lvl w:ilvl="1">
      <w:start w:val="1"/>
      <w:pStyle w:val="Heading2"/>
      <w:numFmt w:val="decimal"/>
      <w:lvlText w:val="%1.%2."/>
      <w:lvlJc w:val="left"/>
      <w:pPr>
        <w:ind w:left="432" w:hanging="432"/>
      </w:pPr>
      <w:rPr>
        <w:smallCaps w:val="false"/>
        <w:caps w:val="false"/>
        <w:outline w:val="false"/>
        <w:dstrike w:val="false"/>
        <w:strike w:val="false"/>
        <w:vertAlign w:val="baseline"/>
        <w:position w:val="0"/>
        <w:sz w:val="24"/>
        <w:spacing w:val="0"/>
        <w:i w:val="false"/>
        <w:shadow w:val="false"/>
        <w:u w:val="none"/>
        <w:b w:val="false"/>
        <w:effect w:val="none"/>
        <w:iCs w:val="false"/>
        <w:bCs w:val="false"/>
        <w:em w:val="none"/>
        <w:emboss w:val="false"/>
        <w:imprint w:val="false"/>
        <w:vanish w:val="false"/>
      </w:rPr>
    </w:lvl>
    <w:lvl w:ilvl="2">
      <w:start w:val="1"/>
      <w:pStyle w:val="Heading3"/>
      <w:numFmt w:val="decimal"/>
      <w:lvlText w:val="%1.%2.%3."/>
      <w:lvlJc w:val="left"/>
      <w:pPr>
        <w:ind w:left="1224" w:hanging="504"/>
      </w:pPr>
      <w:rPr>
        <w:smallCaps w:val="false"/>
        <w:caps w:val="false"/>
        <w:dstrike w:val="false"/>
        <w:strike w:val="false"/>
        <w:vertAlign w:val="baseline"/>
        <w:position w:val="0"/>
        <w:sz w:val="24"/>
        <w:spacing w:val="0"/>
        <w:i w:val="false"/>
        <w:u w:val="none"/>
        <w:b w:val="false"/>
        <w:effect w:val="none"/>
        <w:iCs w:val="false"/>
        <w:bCs w:val="false"/>
        <w:em w:val="none"/>
        <w:vanish w:val="false"/>
        <w:color w:val="000000"/>
      </w:r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2">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Arial"/>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Arial"/>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Arial"/>
      </w:rPr>
    </w:lvl>
    <w:lvl w:ilvl="8">
      <w:start w:val="1"/>
      <w:numFmt w:val="bullet"/>
      <w:lvlText w:val=""/>
      <w:lvlJc w:val="left"/>
      <w:pPr>
        <w:ind w:left="6480" w:hanging="360"/>
      </w:pPr>
      <w:rPr>
        <w:rFonts w:ascii="Wingdings" w:hAnsi="Wingdings" w:cs="Wingdings" w:hint="default"/>
      </w:rPr>
    </w:lvl>
  </w:abstractNum>
  <w:abstractNum w:abstractNumId="3">
    <w:lvl w:ilvl="0">
      <w:start w:val="1"/>
      <w:numFmt w:val="decimal"/>
      <w:lvlText w:val="%1."/>
      <w:lvlJc w:val="left"/>
      <w:pPr>
        <w:ind w:left="360" w:hanging="360"/>
      </w:pPr>
    </w:lvl>
    <w:lvl w:ilvl="1">
      <w:start w:val="1"/>
      <w:numFmt w:val="decimal"/>
      <w:lvlText w:val="%1.%2."/>
      <w:lvlJc w:val="left"/>
      <w:pPr>
        <w:ind w:left="432" w:hanging="432"/>
      </w:pPr>
      <w:rPr>
        <w:smallCaps w:val="false"/>
        <w:caps w:val="false"/>
        <w:outline w:val="false"/>
        <w:dstrike w:val="false"/>
        <w:strike w:val="false"/>
        <w:vertAlign w:val="baseline"/>
        <w:position w:val="0"/>
        <w:sz w:val="24"/>
        <w:spacing w:val="0"/>
        <w:i w:val="false"/>
        <w:shadow w:val="false"/>
        <w:u w:val="none"/>
        <w:b/>
        <w:effect w:val="none"/>
        <w:iCs w:val="false"/>
        <w:bCs w:val="false"/>
        <w:em w:val="none"/>
        <w:emboss w:val="false"/>
        <w:imprint w:val="false"/>
        <w:vanish w:val="false"/>
      </w:rPr>
    </w:lvl>
    <w:lvl w:ilvl="2">
      <w:start w:val="1"/>
      <w:numFmt w:val="decimal"/>
      <w:lvlText w:val="%1.%2.%3."/>
      <w:lvlJc w:val="left"/>
      <w:pPr>
        <w:ind w:left="1224" w:hanging="504"/>
      </w:pPr>
      <w:rPr>
        <w:smallCaps w:val="false"/>
        <w:caps w:val="false"/>
        <w:dstrike w:val="false"/>
        <w:strike w:val="false"/>
        <w:vertAlign w:val="baseline"/>
        <w:position w:val="0"/>
        <w:sz w:val="24"/>
        <w:spacing w:val="0"/>
        <w:i w:val="false"/>
        <w:u w:val="none"/>
        <w:b w:val="false"/>
        <w:effect w:val="none"/>
        <w:iCs w:val="false"/>
        <w:bCs w:val="false"/>
        <w:em w:val="none"/>
        <w:vanish w:val="false"/>
        <w:color w:val="00000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lvl w:ilvl="0">
      <w:start w:val="1"/>
      <w:numFmt w:val="bullet"/>
      <w:lvlText w:val="•"/>
      <w:lvlJc w:val="left"/>
      <w:pPr>
        <w:tabs>
          <w:tab w:val="num" w:pos="720"/>
        </w:tabs>
        <w:ind w:left="720" w:hanging="360"/>
      </w:pPr>
      <w:rPr>
        <w:rFonts w:ascii="Arial" w:hAnsi="Arial" w:cs="Arial" w:hint="default"/>
      </w:rPr>
    </w:lvl>
    <w:lvl w:ilvl="1">
      <w:start w:val="1"/>
      <w:numFmt w:val="bullet"/>
      <w:lvlText w:val="•"/>
      <w:lvlJc w:val="left"/>
      <w:pPr>
        <w:tabs>
          <w:tab w:val="num" w:pos="1440"/>
        </w:tabs>
        <w:ind w:left="1440" w:hanging="360"/>
      </w:pPr>
      <w:rPr>
        <w:rFonts w:ascii="Arial" w:hAnsi="Arial" w:cs="Arial" w:hint="default"/>
      </w:rPr>
    </w:lvl>
    <w:lvl w:ilvl="2">
      <w:start w:val="1"/>
      <w:numFmt w:val="bullet"/>
      <w:lvlText w:val="•"/>
      <w:lvlJc w:val="left"/>
      <w:pPr>
        <w:tabs>
          <w:tab w:val="num" w:pos="2160"/>
        </w:tabs>
        <w:ind w:left="2160" w:hanging="360"/>
      </w:pPr>
      <w:rPr>
        <w:rFonts w:ascii="Arial" w:hAnsi="Arial" w:cs="Arial" w:hint="default"/>
      </w:rPr>
    </w:lvl>
    <w:lvl w:ilvl="3">
      <w:start w:val="1"/>
      <w:numFmt w:val="bullet"/>
      <w:lvlText w:val="•"/>
      <w:lvlJc w:val="left"/>
      <w:pPr>
        <w:tabs>
          <w:tab w:val="num" w:pos="2880"/>
        </w:tabs>
        <w:ind w:left="2880" w:hanging="360"/>
      </w:pPr>
      <w:rPr>
        <w:rFonts w:ascii="Arial" w:hAnsi="Arial" w:cs="Arial" w:hint="default"/>
      </w:rPr>
    </w:lvl>
    <w:lvl w:ilvl="4">
      <w:start w:val="1"/>
      <w:numFmt w:val="bullet"/>
      <w:lvlText w:val="•"/>
      <w:lvlJc w:val="left"/>
      <w:pPr>
        <w:tabs>
          <w:tab w:val="num" w:pos="3600"/>
        </w:tabs>
        <w:ind w:left="3600" w:hanging="360"/>
      </w:pPr>
      <w:rPr>
        <w:rFonts w:ascii="Arial" w:hAnsi="Arial" w:cs="Arial" w:hint="default"/>
      </w:rPr>
    </w:lvl>
    <w:lvl w:ilvl="5">
      <w:start w:val="1"/>
      <w:numFmt w:val="bullet"/>
      <w:lvlText w:val="•"/>
      <w:lvlJc w:val="left"/>
      <w:pPr>
        <w:tabs>
          <w:tab w:val="num" w:pos="4320"/>
        </w:tabs>
        <w:ind w:left="4320" w:hanging="360"/>
      </w:pPr>
      <w:rPr>
        <w:rFonts w:ascii="Arial" w:hAnsi="Arial" w:cs="Arial" w:hint="default"/>
      </w:rPr>
    </w:lvl>
    <w:lvl w:ilvl="6">
      <w:start w:val="1"/>
      <w:numFmt w:val="bullet"/>
      <w:lvlText w:val="•"/>
      <w:lvlJc w:val="left"/>
      <w:pPr>
        <w:tabs>
          <w:tab w:val="num" w:pos="5040"/>
        </w:tabs>
        <w:ind w:left="5040" w:hanging="360"/>
      </w:pPr>
      <w:rPr>
        <w:rFonts w:ascii="Arial" w:hAnsi="Arial" w:cs="Arial" w:hint="default"/>
      </w:rPr>
    </w:lvl>
    <w:lvl w:ilvl="7">
      <w:start w:val="1"/>
      <w:numFmt w:val="bullet"/>
      <w:lvlText w:val="•"/>
      <w:lvlJc w:val="left"/>
      <w:pPr>
        <w:tabs>
          <w:tab w:val="num" w:pos="5760"/>
        </w:tabs>
        <w:ind w:left="5760" w:hanging="360"/>
      </w:pPr>
      <w:rPr>
        <w:rFonts w:ascii="Arial" w:hAnsi="Arial" w:cs="Arial" w:hint="default"/>
      </w:rPr>
    </w:lvl>
    <w:lvl w:ilvl="8">
      <w:start w:val="1"/>
      <w:numFmt w:val="bullet"/>
      <w:lvlText w:val="•"/>
      <w:lvlJc w:val="left"/>
      <w:pPr>
        <w:tabs>
          <w:tab w:val="num" w:pos="6480"/>
        </w:tabs>
        <w:ind w:left="6480" w:hanging="360"/>
      </w:pPr>
      <w:rPr>
        <w:rFonts w:ascii="Arial" w:hAnsi="Arial" w:cs="Arial" w:hint="default"/>
      </w:rPr>
    </w:lvl>
  </w:abstractNum>
  <w:abstractNum w:abstractNumId="5">
    <w:lvl w:ilvl="0">
      <w:start w:val="3"/>
      <w:numFmt w:val="decimal"/>
      <w:lvlText w:val="%1"/>
      <w:lvlJc w:val="left"/>
      <w:pPr>
        <w:ind w:left="360" w:hanging="360"/>
      </w:pPr>
    </w:lvl>
    <w:lvl w:ilvl="1">
      <w:start w:val="2"/>
      <w:numFmt w:val="decimal"/>
      <w:lvlText w:val="%1.%2"/>
      <w:lvlJc w:val="left"/>
      <w:pPr>
        <w:ind w:left="720" w:hanging="7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800" w:hanging="1800"/>
      </w:pPr>
    </w:lvl>
    <w:lvl w:ilvl="7">
      <w:start w:val="1"/>
      <w:numFmt w:val="decimal"/>
      <w:lvlText w:val="%1.%2.%3.%4.%5.%6.%7.%8"/>
      <w:lvlJc w:val="left"/>
      <w:pPr>
        <w:ind w:left="1800" w:hanging="1800"/>
      </w:pPr>
    </w:lvl>
    <w:lvl w:ilvl="8">
      <w:start w:val="1"/>
      <w:numFmt w:val="decimal"/>
      <w:lvlText w:val="%1.%2.%3.%4.%5.%6.%7.%8.%9"/>
      <w:lvlJc w:val="left"/>
      <w:pPr>
        <w:ind w:left="2160" w:hanging="2160"/>
      </w:p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w="http://schemas.openxmlformats.org/wordprocessingml/2006/main">
  <w:zoom w:percent="100"/>
  <w:trackRevisions/>
  <w:defaultTabStop w:val="720"/>
  <w:footnotePr>
    <w:numFmt w:val="decimal"/>
    <w:footnote w:id="0"/>
    <w:footnote w:id="1"/>
  </w:foot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themeFontLang w:val="en-US" w:eastAsia="ja-JP"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ＭＳ 明朝" w:cs="" w:asciiTheme="minorHAnsi" w:cstheme="minorBidi" w:eastAsiaTheme="minorEastAsia" w:hAnsiTheme="minorHAnsi"/>
        <w:szCs w:val="22"/>
        <w:lang w:val="en-US" w:eastAsia="en-US" w:bidi="ar-SA"/>
      </w:rPr>
    </w:rPrDefault>
    <w:pPrDefault>
      <w:pPr/>
    </w:pPrDefault>
  </w:docDefaults>
  <w:latentStyles w:defLockedState="0" w:defUIPriority="0" w:defSemiHidden="0" w:defUnhideWhenUsed="0" w:defQFormat="0" w:count="371">
    <w:lsdException w:name="Normal" w:qFormat="1"/>
    <w:lsdException w:name="heading 1" w:uiPriority="9" w:qFormat="1"/>
    <w:lsdException w:name="heading 2" w:uiPriority="9" w:qFormat="1"/>
    <w:lsdException w:name="heading 3" w:uiPriority="9" w:qFormat="1"/>
    <w:lsdException w:name="index 1"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uiPriority="99" w:semiHidden="1" w:unhideWhenUsed="1"/>
    <w:lsdException w:name="header" w:semiHidden="1" w:unhideWhenUsed="1"/>
    <w:lsdException w:name="footer" w:semiHidden="1" w:unhideWhenUsed="1"/>
    <w:lsdException w:name="index heading" w:semiHidden="1" w:unhideWhenUsed="1"/>
    <w:lsdException w:name="caption" w:uiPriority="35"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uiPriority="99"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Strong" w:uiPriority="22"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iPriority="99"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uiPriority="99"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rsid w:val="001924f7"/>
    <w:pPr>
      <w:widowControl/>
      <w:bidi w:val="0"/>
      <w:spacing w:lineRule="auto" w:line="240" w:before="0" w:after="120"/>
      <w:jc w:val="left"/>
    </w:pPr>
    <w:rPr>
      <w:rFonts w:ascii="Times New Roman" w:hAnsi="Times New Roman" w:cs="Times New Roman" w:eastAsia="ＭＳ 明朝" w:eastAsiaTheme="minorEastAsia"/>
      <w:color w:val="auto"/>
      <w:sz w:val="24"/>
      <w:szCs w:val="24"/>
      <w:lang w:val="en-US" w:eastAsia="en-US" w:bidi="ar-SA"/>
    </w:rPr>
  </w:style>
  <w:style w:type="paragraph" w:styleId="Heading1">
    <w:name w:val="Heading 1"/>
    <w:basedOn w:val="Normal"/>
    <w:next w:val="Normal"/>
    <w:link w:val="Heading1Char"/>
    <w:uiPriority w:val="9"/>
    <w:qFormat/>
    <w:rsid w:val="007d4e2d"/>
    <w:pPr>
      <w:numPr>
        <w:ilvl w:val="0"/>
        <w:numId w:val="1"/>
      </w:numPr>
      <w:tabs>
        <w:tab w:val="left" w:pos="8379" w:leader="none"/>
      </w:tabs>
      <w:spacing w:lineRule="auto" w:line="480" w:before="480" w:after="120"/>
      <w:contextualSpacing/>
      <w:outlineLvl w:val="0"/>
      <w:outlineLvl w:val="0"/>
    </w:pPr>
    <w:rPr>
      <w:rFonts w:eastAsia="ＭＳ ゴシック" w:eastAsiaTheme="majorEastAsia"/>
      <w:b/>
      <w:bCs/>
      <w:sz w:val="28"/>
      <w:szCs w:val="28"/>
    </w:rPr>
  </w:style>
  <w:style w:type="paragraph" w:styleId="Heading2">
    <w:name w:val="Heading 2"/>
    <w:basedOn w:val="Normal"/>
    <w:next w:val="Normal"/>
    <w:link w:val="Heading2Char"/>
    <w:uiPriority w:val="9"/>
    <w:unhideWhenUsed/>
    <w:qFormat/>
    <w:rsid w:val="00bf4f7b"/>
    <w:pPr>
      <w:numPr>
        <w:ilvl w:val="1"/>
        <w:numId w:val="1"/>
      </w:numPr>
      <w:spacing w:lineRule="auto" w:line="480" w:before="200" w:after="120"/>
      <w:ind w:left="450" w:hanging="0"/>
      <w:outlineLvl w:val="1"/>
      <w:outlineLvl w:val="1"/>
    </w:pPr>
    <w:rPr>
      <w:rFonts w:ascii="Cambria" w:hAnsi="Cambria" w:eastAsia="ＭＳ ゴシック" w:cs="" w:asciiTheme="majorHAnsi" w:cstheme="majorBidi" w:eastAsiaTheme="majorEastAsia" w:hAnsiTheme="majorHAnsi"/>
      <w:b/>
      <w:bCs/>
      <w:sz w:val="26"/>
      <w:szCs w:val="26"/>
    </w:rPr>
  </w:style>
  <w:style w:type="paragraph" w:styleId="Heading3">
    <w:name w:val="Heading 3"/>
    <w:basedOn w:val="Normal"/>
    <w:next w:val="Normal"/>
    <w:link w:val="Heading3Char"/>
    <w:uiPriority w:val="9"/>
    <w:unhideWhenUsed/>
    <w:qFormat/>
    <w:rsid w:val="007d4e2d"/>
    <w:pPr>
      <w:numPr>
        <w:ilvl w:val="2"/>
        <w:numId w:val="1"/>
      </w:numPr>
      <w:spacing w:lineRule="auto" w:line="271" w:before="200" w:after="120"/>
      <w:outlineLvl w:val="2"/>
      <w:outlineLvl w:val="2"/>
    </w:pPr>
    <w:rPr>
      <w:rFonts w:eastAsia="ＭＳ ゴシック" w:cs="" w:cstheme="majorBidi" w:eastAsiaTheme="majorEastAsia"/>
      <w:bCs/>
      <w:szCs w:val="22"/>
    </w:rPr>
  </w:style>
  <w:style w:type="paragraph" w:styleId="Heading4">
    <w:name w:val="Heading 4"/>
    <w:basedOn w:val="Normal"/>
    <w:next w:val="Normal"/>
    <w:link w:val="Heading4Char"/>
    <w:uiPriority w:val="9"/>
    <w:semiHidden/>
    <w:unhideWhenUsed/>
    <w:qFormat/>
    <w:rsid w:val="0085339a"/>
    <w:pPr>
      <w:spacing w:lineRule="auto" w:line="480" w:before="200" w:after="120"/>
      <w:outlineLvl w:val="3"/>
    </w:pPr>
    <w:rPr>
      <w:rFonts w:ascii="Cambria" w:hAnsi="Cambria" w:eastAsia="ＭＳ ゴシック" w:cs="" w:asciiTheme="majorHAnsi" w:cstheme="majorBidi" w:eastAsiaTheme="majorEastAsia" w:hAnsiTheme="majorHAnsi"/>
      <w:b/>
      <w:bCs/>
      <w:i/>
      <w:iCs/>
      <w:szCs w:val="22"/>
    </w:rPr>
  </w:style>
  <w:style w:type="paragraph" w:styleId="Heading5">
    <w:name w:val="Heading 5"/>
    <w:basedOn w:val="Normal"/>
    <w:next w:val="Normal"/>
    <w:link w:val="Heading5Char"/>
    <w:uiPriority w:val="9"/>
    <w:semiHidden/>
    <w:unhideWhenUsed/>
    <w:qFormat/>
    <w:rsid w:val="0085339a"/>
    <w:pPr>
      <w:spacing w:lineRule="auto" w:line="480" w:before="200" w:after="120"/>
      <w:outlineLvl w:val="4"/>
    </w:pPr>
    <w:rPr>
      <w:rFonts w:ascii="Cambria" w:hAnsi="Cambria" w:eastAsia="ＭＳ ゴシック" w:cs="" w:asciiTheme="majorHAnsi" w:cstheme="majorBidi" w:eastAsiaTheme="majorEastAsia" w:hAnsiTheme="majorHAnsi"/>
      <w:b/>
      <w:bCs/>
      <w:color w:val="7F7F7F" w:themeColor="text1" w:themeTint="80"/>
      <w:szCs w:val="22"/>
    </w:rPr>
  </w:style>
  <w:style w:type="paragraph" w:styleId="Heading6">
    <w:name w:val="Heading 6"/>
    <w:basedOn w:val="Normal"/>
    <w:next w:val="Normal"/>
    <w:link w:val="Heading6Char"/>
    <w:uiPriority w:val="9"/>
    <w:semiHidden/>
    <w:unhideWhenUsed/>
    <w:qFormat/>
    <w:rsid w:val="0085339a"/>
    <w:pPr>
      <w:spacing w:lineRule="auto" w:line="271"/>
      <w:outlineLvl w:val="5"/>
    </w:pPr>
    <w:rPr>
      <w:rFonts w:ascii="Cambria" w:hAnsi="Cambria" w:eastAsia="ＭＳ ゴシック" w:cs="" w:asciiTheme="majorHAnsi" w:cstheme="majorBidi" w:eastAsiaTheme="majorEastAsia" w:hAnsiTheme="majorHAnsi"/>
      <w:b/>
      <w:bCs/>
      <w:i/>
      <w:iCs/>
      <w:color w:val="7F7F7F" w:themeColor="text1" w:themeTint="80"/>
      <w:szCs w:val="22"/>
    </w:rPr>
  </w:style>
  <w:style w:type="paragraph" w:styleId="Heading7">
    <w:name w:val="Heading 7"/>
    <w:basedOn w:val="Normal"/>
    <w:next w:val="Normal"/>
    <w:link w:val="Heading7Char"/>
    <w:uiPriority w:val="9"/>
    <w:semiHidden/>
    <w:unhideWhenUsed/>
    <w:qFormat/>
    <w:rsid w:val="0085339a"/>
    <w:pPr>
      <w:spacing w:lineRule="auto" w:line="480"/>
      <w:outlineLvl w:val="6"/>
    </w:pPr>
    <w:rPr>
      <w:rFonts w:ascii="Cambria" w:hAnsi="Cambria" w:eastAsia="ＭＳ ゴシック" w:cs="" w:asciiTheme="majorHAnsi" w:cstheme="majorBidi" w:eastAsiaTheme="majorEastAsia" w:hAnsiTheme="majorHAnsi"/>
      <w:i/>
      <w:iCs/>
      <w:szCs w:val="22"/>
    </w:rPr>
  </w:style>
  <w:style w:type="paragraph" w:styleId="Heading8">
    <w:name w:val="Heading 8"/>
    <w:basedOn w:val="Normal"/>
    <w:next w:val="Normal"/>
    <w:link w:val="Heading8Char"/>
    <w:uiPriority w:val="9"/>
    <w:semiHidden/>
    <w:unhideWhenUsed/>
    <w:qFormat/>
    <w:rsid w:val="0085339a"/>
    <w:pPr>
      <w:spacing w:lineRule="auto" w:line="480"/>
      <w:outlineLvl w:val="7"/>
    </w:pPr>
    <w:rPr>
      <w:rFonts w:ascii="Cambria" w:hAnsi="Cambria" w:eastAsia="ＭＳ ゴシック" w:cs="" w:asciiTheme="majorHAnsi" w:cstheme="majorBidi" w:eastAsiaTheme="majorEastAsia" w:hAnsiTheme="majorHAnsi"/>
      <w:sz w:val="20"/>
      <w:szCs w:val="20"/>
    </w:rPr>
  </w:style>
  <w:style w:type="paragraph" w:styleId="Heading9">
    <w:name w:val="Heading 9"/>
    <w:basedOn w:val="Normal"/>
    <w:next w:val="Normal"/>
    <w:link w:val="Heading9Char"/>
    <w:uiPriority w:val="9"/>
    <w:semiHidden/>
    <w:unhideWhenUsed/>
    <w:qFormat/>
    <w:rsid w:val="0085339a"/>
    <w:pPr>
      <w:spacing w:lineRule="auto" w:line="480"/>
      <w:outlineLvl w:val="8"/>
    </w:pPr>
    <w:rPr>
      <w:rFonts w:ascii="Cambria" w:hAnsi="Cambria" w:eastAsia="ＭＳ ゴシック" w:cs="" w:asciiTheme="majorHAnsi" w:cstheme="majorBidi" w:eastAsiaTheme="majorEastAsia" w:hAnsiTheme="majorHAnsi"/>
      <w:i/>
      <w:iCs/>
      <w:spacing w:val="5"/>
      <w:sz w:val="20"/>
      <w:szCs w:val="20"/>
    </w:rPr>
  </w:style>
  <w:style w:type="character" w:styleId="DefaultParagraphFont" w:default="1">
    <w:name w:val="Default Paragraph Font"/>
    <w:uiPriority w:val="1"/>
    <w:unhideWhenUsed/>
    <w:qFormat/>
    <w:rPr/>
  </w:style>
  <w:style w:type="character" w:styleId="Heading1Char" w:customStyle="1">
    <w:name w:val="Heading 1 Char"/>
    <w:basedOn w:val="DefaultParagraphFont"/>
    <w:link w:val="Heading1"/>
    <w:uiPriority w:val="9"/>
    <w:qFormat/>
    <w:rsid w:val="007d4e2d"/>
    <w:rPr>
      <w:rFonts w:ascii="Times New Roman" w:hAnsi="Times New Roman" w:eastAsia="ＭＳ ゴシック" w:cs="Times New Roman" w:eastAsiaTheme="majorEastAsia"/>
      <w:b/>
      <w:bCs/>
      <w:sz w:val="28"/>
      <w:szCs w:val="28"/>
    </w:rPr>
  </w:style>
  <w:style w:type="character" w:styleId="Heading2Char" w:customStyle="1">
    <w:name w:val="Heading 2 Char"/>
    <w:basedOn w:val="DefaultParagraphFont"/>
    <w:link w:val="Heading2"/>
    <w:uiPriority w:val="9"/>
    <w:qFormat/>
    <w:rsid w:val="00bf4f7b"/>
    <w:rPr>
      <w:rFonts w:ascii="Cambria" w:hAnsi="Cambria" w:eastAsia="ＭＳ ゴシック" w:cs="" w:asciiTheme="majorHAnsi" w:cstheme="majorBidi" w:eastAsiaTheme="majorEastAsia" w:hAnsiTheme="majorHAnsi"/>
      <w:b/>
      <w:bCs/>
      <w:sz w:val="26"/>
      <w:szCs w:val="26"/>
    </w:rPr>
  </w:style>
  <w:style w:type="character" w:styleId="Heading3Char" w:customStyle="1">
    <w:name w:val="Heading 3 Char"/>
    <w:basedOn w:val="DefaultParagraphFont"/>
    <w:link w:val="Heading3"/>
    <w:uiPriority w:val="9"/>
    <w:qFormat/>
    <w:rsid w:val="007d4e2d"/>
    <w:rPr>
      <w:rFonts w:ascii="Times New Roman" w:hAnsi="Times New Roman" w:eastAsia="ＭＳ ゴシック" w:cs="" w:cstheme="majorBidi" w:eastAsiaTheme="majorEastAsia"/>
      <w:bCs/>
      <w:sz w:val="24"/>
    </w:rPr>
  </w:style>
  <w:style w:type="character" w:styleId="HeaderChar" w:customStyle="1">
    <w:name w:val="Header Char"/>
    <w:basedOn w:val="DefaultParagraphFont"/>
    <w:link w:val="Header"/>
    <w:uiPriority w:val="99"/>
    <w:qFormat/>
    <w:rsid w:val="00dc6b06"/>
    <w:rPr>
      <w:rFonts w:ascii="Times New Roman" w:hAnsi="Times New Roman"/>
      <w:sz w:val="24"/>
    </w:rPr>
  </w:style>
  <w:style w:type="character" w:styleId="FooterChar" w:customStyle="1">
    <w:name w:val="Footer Char"/>
    <w:basedOn w:val="DefaultParagraphFont"/>
    <w:link w:val="Footer"/>
    <w:uiPriority w:val="99"/>
    <w:qFormat/>
    <w:rsid w:val="00dc6b06"/>
    <w:rPr>
      <w:rFonts w:ascii="Times New Roman" w:hAnsi="Times New Roman"/>
      <w:sz w:val="24"/>
    </w:rPr>
  </w:style>
  <w:style w:type="character" w:styleId="InternetLink">
    <w:name w:val="Internet Link"/>
    <w:basedOn w:val="DefaultParagraphFont"/>
    <w:uiPriority w:val="99"/>
    <w:unhideWhenUsed/>
    <w:rsid w:val="007972be"/>
    <w:rPr>
      <w:color w:val="0000FF" w:themeColor="hyperlink"/>
      <w:u w:val="single"/>
    </w:rPr>
  </w:style>
  <w:style w:type="character" w:styleId="FootnoteTextChar" w:customStyle="1">
    <w:name w:val="Footnote Text Char"/>
    <w:basedOn w:val="DefaultParagraphFont"/>
    <w:link w:val="FootnoteText"/>
    <w:uiPriority w:val="99"/>
    <w:qFormat/>
    <w:rsid w:val="007972be"/>
    <w:rPr>
      <w:rFonts w:ascii="Times New Roman" w:hAnsi="Times New Roman"/>
      <w:sz w:val="20"/>
      <w:szCs w:val="20"/>
    </w:rPr>
  </w:style>
  <w:style w:type="character" w:styleId="Footnotereference">
    <w:name w:val="footnote reference"/>
    <w:basedOn w:val="DefaultParagraphFont"/>
    <w:uiPriority w:val="99"/>
    <w:semiHidden/>
    <w:unhideWhenUsed/>
    <w:qFormat/>
    <w:rsid w:val="007972be"/>
    <w:rPr>
      <w:vertAlign w:val="superscript"/>
    </w:rPr>
  </w:style>
  <w:style w:type="character" w:styleId="BalloonTextChar" w:customStyle="1">
    <w:name w:val="Balloon Text Char"/>
    <w:basedOn w:val="DefaultParagraphFont"/>
    <w:link w:val="BalloonText"/>
    <w:uiPriority w:val="99"/>
    <w:semiHidden/>
    <w:qFormat/>
    <w:rsid w:val="007972be"/>
    <w:rPr>
      <w:rFonts w:ascii="Tahoma" w:hAnsi="Tahoma" w:cs="Tahoma"/>
      <w:sz w:val="16"/>
      <w:szCs w:val="16"/>
    </w:rPr>
  </w:style>
  <w:style w:type="character" w:styleId="EndnoteTextChar" w:customStyle="1">
    <w:name w:val="Endnote Text Char"/>
    <w:basedOn w:val="DefaultParagraphFont"/>
    <w:link w:val="EndnoteText"/>
    <w:uiPriority w:val="99"/>
    <w:semiHidden/>
    <w:qFormat/>
    <w:rsid w:val="00592d76"/>
    <w:rPr>
      <w:rFonts w:ascii="Times New Roman" w:hAnsi="Times New Roman"/>
      <w:sz w:val="20"/>
      <w:szCs w:val="20"/>
    </w:rPr>
  </w:style>
  <w:style w:type="character" w:styleId="Endnotereference">
    <w:name w:val="endnote reference"/>
    <w:basedOn w:val="DefaultParagraphFont"/>
    <w:uiPriority w:val="99"/>
    <w:semiHidden/>
    <w:unhideWhenUsed/>
    <w:qFormat/>
    <w:rsid w:val="00592d76"/>
    <w:rPr>
      <w:vertAlign w:val="superscript"/>
    </w:rPr>
  </w:style>
  <w:style w:type="character" w:styleId="St" w:customStyle="1">
    <w:name w:val="st"/>
    <w:basedOn w:val="DefaultParagraphFont"/>
    <w:qFormat/>
    <w:rsid w:val="000b4bc1"/>
    <w:rPr/>
  </w:style>
  <w:style w:type="character" w:styleId="Annotationreference">
    <w:name w:val="annotation reference"/>
    <w:basedOn w:val="DefaultParagraphFont"/>
    <w:uiPriority w:val="99"/>
    <w:semiHidden/>
    <w:unhideWhenUsed/>
    <w:qFormat/>
    <w:rsid w:val="008f560c"/>
    <w:rPr>
      <w:sz w:val="18"/>
      <w:szCs w:val="18"/>
    </w:rPr>
  </w:style>
  <w:style w:type="character" w:styleId="CommentTextChar" w:customStyle="1">
    <w:name w:val="Comment Text Char"/>
    <w:basedOn w:val="DefaultParagraphFont"/>
    <w:link w:val="CommentText"/>
    <w:uiPriority w:val="99"/>
    <w:semiHidden/>
    <w:qFormat/>
    <w:rsid w:val="008f560c"/>
    <w:rPr>
      <w:rFonts w:ascii="Times New Roman" w:hAnsi="Times New Roman"/>
      <w:sz w:val="24"/>
      <w:szCs w:val="24"/>
    </w:rPr>
  </w:style>
  <w:style w:type="character" w:styleId="CommentSubjectChar" w:customStyle="1">
    <w:name w:val="Comment Subject Char"/>
    <w:basedOn w:val="CommentTextChar"/>
    <w:link w:val="CommentSubject"/>
    <w:uiPriority w:val="99"/>
    <w:semiHidden/>
    <w:qFormat/>
    <w:rsid w:val="008f560c"/>
    <w:rPr>
      <w:rFonts w:ascii="Times New Roman" w:hAnsi="Times New Roman"/>
      <w:b/>
      <w:bCs/>
      <w:sz w:val="20"/>
      <w:szCs w:val="20"/>
    </w:rPr>
  </w:style>
  <w:style w:type="character" w:styleId="Linenumber">
    <w:name w:val="line number"/>
    <w:basedOn w:val="DefaultParagraphFont"/>
    <w:uiPriority w:val="99"/>
    <w:semiHidden/>
    <w:unhideWhenUsed/>
    <w:qFormat/>
    <w:rsid w:val="00e26a39"/>
    <w:rPr/>
  </w:style>
  <w:style w:type="character" w:styleId="Heading4Char" w:customStyle="1">
    <w:name w:val="Heading 4 Char"/>
    <w:basedOn w:val="DefaultParagraphFont"/>
    <w:link w:val="Heading4"/>
    <w:uiPriority w:val="9"/>
    <w:semiHidden/>
    <w:qFormat/>
    <w:rsid w:val="0085339a"/>
    <w:rPr>
      <w:rFonts w:ascii="Cambria" w:hAnsi="Cambria" w:eastAsia="ＭＳ ゴシック" w:cs="" w:asciiTheme="majorHAnsi" w:cstheme="majorBidi" w:eastAsiaTheme="majorEastAsia" w:hAnsiTheme="majorHAnsi"/>
      <w:b/>
      <w:bCs/>
      <w:i/>
      <w:iCs/>
    </w:rPr>
  </w:style>
  <w:style w:type="character" w:styleId="Heading5Char" w:customStyle="1">
    <w:name w:val="Heading 5 Char"/>
    <w:basedOn w:val="DefaultParagraphFont"/>
    <w:link w:val="Heading5"/>
    <w:uiPriority w:val="9"/>
    <w:semiHidden/>
    <w:qFormat/>
    <w:rsid w:val="0085339a"/>
    <w:rPr>
      <w:rFonts w:ascii="Cambria" w:hAnsi="Cambria" w:eastAsia="ＭＳ ゴシック" w:cs="" w:asciiTheme="majorHAnsi" w:cstheme="majorBidi" w:eastAsiaTheme="majorEastAsia" w:hAnsiTheme="majorHAnsi"/>
      <w:b/>
      <w:bCs/>
      <w:color w:val="7F7F7F" w:themeColor="text1" w:themeTint="80"/>
    </w:rPr>
  </w:style>
  <w:style w:type="character" w:styleId="Heading6Char" w:customStyle="1">
    <w:name w:val="Heading 6 Char"/>
    <w:basedOn w:val="DefaultParagraphFont"/>
    <w:link w:val="Heading6"/>
    <w:uiPriority w:val="9"/>
    <w:semiHidden/>
    <w:qFormat/>
    <w:rsid w:val="0085339a"/>
    <w:rPr>
      <w:rFonts w:ascii="Cambria" w:hAnsi="Cambria" w:eastAsia="ＭＳ ゴシック" w:cs="" w:asciiTheme="majorHAnsi" w:cstheme="majorBidi" w:eastAsiaTheme="majorEastAsia" w:hAnsiTheme="majorHAnsi"/>
      <w:b/>
      <w:bCs/>
      <w:i/>
      <w:iCs/>
      <w:color w:val="7F7F7F" w:themeColor="text1" w:themeTint="80"/>
    </w:rPr>
  </w:style>
  <w:style w:type="character" w:styleId="Heading7Char" w:customStyle="1">
    <w:name w:val="Heading 7 Char"/>
    <w:basedOn w:val="DefaultParagraphFont"/>
    <w:link w:val="Heading7"/>
    <w:uiPriority w:val="9"/>
    <w:semiHidden/>
    <w:qFormat/>
    <w:rsid w:val="0085339a"/>
    <w:rPr>
      <w:rFonts w:ascii="Cambria" w:hAnsi="Cambria" w:eastAsia="ＭＳ ゴシック" w:cs="" w:asciiTheme="majorHAnsi" w:cstheme="majorBidi" w:eastAsiaTheme="majorEastAsia" w:hAnsiTheme="majorHAnsi"/>
      <w:i/>
      <w:iCs/>
    </w:rPr>
  </w:style>
  <w:style w:type="character" w:styleId="Heading8Char" w:customStyle="1">
    <w:name w:val="Heading 8 Char"/>
    <w:basedOn w:val="DefaultParagraphFont"/>
    <w:link w:val="Heading8"/>
    <w:uiPriority w:val="9"/>
    <w:semiHidden/>
    <w:qFormat/>
    <w:rsid w:val="0085339a"/>
    <w:rPr>
      <w:rFonts w:ascii="Cambria" w:hAnsi="Cambria" w:eastAsia="ＭＳ ゴシック" w:cs="" w:asciiTheme="majorHAnsi" w:cstheme="majorBidi" w:eastAsiaTheme="majorEastAsia" w:hAnsiTheme="majorHAnsi"/>
      <w:sz w:val="20"/>
      <w:szCs w:val="20"/>
    </w:rPr>
  </w:style>
  <w:style w:type="character" w:styleId="Heading9Char" w:customStyle="1">
    <w:name w:val="Heading 9 Char"/>
    <w:basedOn w:val="DefaultParagraphFont"/>
    <w:link w:val="Heading9"/>
    <w:uiPriority w:val="9"/>
    <w:semiHidden/>
    <w:qFormat/>
    <w:rsid w:val="0085339a"/>
    <w:rPr>
      <w:rFonts w:ascii="Cambria" w:hAnsi="Cambria" w:eastAsia="ＭＳ ゴシック" w:cs="" w:asciiTheme="majorHAnsi" w:cstheme="majorBidi" w:eastAsiaTheme="majorEastAsia" w:hAnsiTheme="majorHAnsi"/>
      <w:i/>
      <w:iCs/>
      <w:spacing w:val="5"/>
      <w:sz w:val="20"/>
      <w:szCs w:val="20"/>
    </w:rPr>
  </w:style>
  <w:style w:type="character" w:styleId="TitleChar" w:customStyle="1">
    <w:name w:val="Title Char"/>
    <w:basedOn w:val="DefaultParagraphFont"/>
    <w:link w:val="Title"/>
    <w:uiPriority w:val="10"/>
    <w:qFormat/>
    <w:rsid w:val="0085339a"/>
    <w:rPr>
      <w:rFonts w:ascii="Cambria" w:hAnsi="Cambria" w:eastAsia="ＭＳ ゴシック" w:cs="" w:asciiTheme="majorHAnsi" w:cstheme="majorBidi" w:eastAsiaTheme="majorEastAsia" w:hAnsiTheme="majorHAnsi"/>
      <w:spacing w:val="5"/>
      <w:sz w:val="52"/>
      <w:szCs w:val="52"/>
    </w:rPr>
  </w:style>
  <w:style w:type="character" w:styleId="SubtitleChar" w:customStyle="1">
    <w:name w:val="Subtitle Char"/>
    <w:basedOn w:val="DefaultParagraphFont"/>
    <w:link w:val="Subtitle"/>
    <w:uiPriority w:val="11"/>
    <w:qFormat/>
    <w:rsid w:val="0085339a"/>
    <w:rPr>
      <w:rFonts w:ascii="Cambria" w:hAnsi="Cambria" w:eastAsia="ＭＳ ゴシック" w:cs="" w:asciiTheme="majorHAnsi" w:cstheme="majorBidi" w:eastAsiaTheme="majorEastAsia" w:hAnsiTheme="majorHAnsi"/>
      <w:i/>
      <w:iCs/>
      <w:spacing w:val="13"/>
      <w:sz w:val="24"/>
      <w:szCs w:val="24"/>
    </w:rPr>
  </w:style>
  <w:style w:type="character" w:styleId="Strong">
    <w:name w:val="Strong"/>
    <w:uiPriority w:val="22"/>
    <w:qFormat/>
    <w:rsid w:val="0085339a"/>
    <w:rPr>
      <w:b/>
      <w:bCs/>
    </w:rPr>
  </w:style>
  <w:style w:type="character" w:styleId="Emphasis">
    <w:name w:val="Emphasis"/>
    <w:uiPriority w:val="20"/>
    <w:qFormat/>
    <w:rsid w:val="0085339a"/>
    <w:rPr/>
  </w:style>
  <w:style w:type="character" w:styleId="QuoteChar" w:customStyle="1">
    <w:name w:val="Quote Char"/>
    <w:basedOn w:val="DefaultParagraphFont"/>
    <w:link w:val="Quote"/>
    <w:uiPriority w:val="29"/>
    <w:qFormat/>
    <w:rsid w:val="0085339a"/>
    <w:rPr>
      <w:i/>
      <w:iCs/>
    </w:rPr>
  </w:style>
  <w:style w:type="character" w:styleId="IntenseQuoteChar" w:customStyle="1">
    <w:name w:val="Intense Quote Char"/>
    <w:basedOn w:val="DefaultParagraphFont"/>
    <w:link w:val="IntenseQuote"/>
    <w:uiPriority w:val="30"/>
    <w:qFormat/>
    <w:rsid w:val="0085339a"/>
    <w:rPr>
      <w:b/>
      <w:bCs/>
      <w:i/>
      <w:iCs/>
    </w:rPr>
  </w:style>
  <w:style w:type="character" w:styleId="SubtleEmphasis">
    <w:name w:val="Subtle Emphasis"/>
    <w:uiPriority w:val="19"/>
    <w:qFormat/>
    <w:rsid w:val="0085339a"/>
    <w:rPr>
      <w:i/>
      <w:iCs/>
    </w:rPr>
  </w:style>
  <w:style w:type="character" w:styleId="IntenseEmphasis">
    <w:name w:val="Intense Emphasis"/>
    <w:uiPriority w:val="21"/>
    <w:qFormat/>
    <w:rsid w:val="0085339a"/>
    <w:rPr>
      <w:b/>
      <w:bCs/>
    </w:rPr>
  </w:style>
  <w:style w:type="character" w:styleId="SubtleReference">
    <w:name w:val="Subtle Reference"/>
    <w:uiPriority w:val="31"/>
    <w:qFormat/>
    <w:rsid w:val="0085339a"/>
    <w:rPr>
      <w:smallCaps/>
    </w:rPr>
  </w:style>
  <w:style w:type="character" w:styleId="IntenseReference">
    <w:name w:val="Intense Reference"/>
    <w:uiPriority w:val="32"/>
    <w:qFormat/>
    <w:rsid w:val="0085339a"/>
    <w:rPr>
      <w:smallCaps/>
      <w:spacing w:val="5"/>
      <w:u w:val="single"/>
    </w:rPr>
  </w:style>
  <w:style w:type="character" w:styleId="BookTitle">
    <w:name w:val="Book Title"/>
    <w:uiPriority w:val="33"/>
    <w:qFormat/>
    <w:rsid w:val="0085339a"/>
    <w:rPr>
      <w:i/>
      <w:iCs/>
      <w:smallCaps/>
      <w:spacing w:val="5"/>
    </w:rPr>
  </w:style>
  <w:style w:type="character" w:styleId="EndNoteBibliographyTitleChar" w:customStyle="1">
    <w:name w:val="EndNote Bibliography Title Char"/>
    <w:basedOn w:val="DefaultParagraphFont"/>
    <w:link w:val="EndNoteBibliographyTitle"/>
    <w:qFormat/>
    <w:rsid w:val="00f15b23"/>
    <w:rPr>
      <w:rFonts w:ascii="Cambria" w:hAnsi="Cambria" w:cs="Times New Roman"/>
      <w:sz w:val="28"/>
    </w:rPr>
  </w:style>
  <w:style w:type="character" w:styleId="EndNoteBibliographyChar" w:customStyle="1">
    <w:name w:val="EndNote Bibliography Char"/>
    <w:basedOn w:val="DefaultParagraphFont"/>
    <w:link w:val="EndNoteBibliography"/>
    <w:qFormat/>
    <w:rsid w:val="005d0ba3"/>
    <w:rPr>
      <w:rFonts w:ascii="Cambria" w:hAnsi="Cambria" w:cs="Times New Roman"/>
      <w:sz w:val="28"/>
      <w:szCs w:val="24"/>
    </w:rPr>
  </w:style>
  <w:style w:type="character" w:styleId="HTMLPreformattedChar" w:customStyle="1">
    <w:name w:val="HTML Preformatted Char"/>
    <w:basedOn w:val="DefaultParagraphFont"/>
    <w:link w:val="HTMLPreformatted"/>
    <w:uiPriority w:val="99"/>
    <w:semiHidden/>
    <w:qFormat/>
    <w:rsid w:val="008f0b00"/>
    <w:rPr>
      <w:rFonts w:ascii="Courier New" w:hAnsi="Courier New" w:cs="Courier New"/>
      <w:sz w:val="20"/>
      <w:szCs w:val="20"/>
    </w:rPr>
  </w:style>
  <w:style w:type="character" w:styleId="DocumentMapChar" w:customStyle="1">
    <w:name w:val="Document Map Char"/>
    <w:basedOn w:val="DefaultParagraphFont"/>
    <w:link w:val="DocumentMap"/>
    <w:semiHidden/>
    <w:qFormat/>
    <w:rsid w:val="002c3f43"/>
    <w:rPr>
      <w:rFonts w:ascii="Times New Roman" w:hAnsi="Times New Roman" w:cs="Times New Roman"/>
      <w:sz w:val="24"/>
      <w:szCs w:val="24"/>
    </w:rPr>
  </w:style>
  <w:style w:type="character" w:styleId="Listgroupitem" w:customStyle="1">
    <w:name w:val="list-group-item"/>
    <w:basedOn w:val="DefaultParagraphFont"/>
    <w:qFormat/>
    <w:rsid w:val="004d3201"/>
    <w:rPr/>
  </w:style>
  <w:style w:type="character" w:styleId="Anchortext" w:customStyle="1">
    <w:name w:val="anchortext"/>
    <w:basedOn w:val="DefaultParagraphFont"/>
    <w:qFormat/>
    <w:rsid w:val="004d3201"/>
    <w:rPr/>
  </w:style>
  <w:style w:type="character" w:styleId="Scopustermhighlight" w:customStyle="1">
    <w:name w:val="scopustermhighlight"/>
    <w:basedOn w:val="DefaultParagraphFont"/>
    <w:qFormat/>
    <w:rsid w:val="004d3201"/>
    <w:rPr/>
  </w:style>
  <w:style w:type="character" w:styleId="Sronly" w:customStyle="1">
    <w:name w:val="sr-only"/>
    <w:basedOn w:val="DefaultParagraphFont"/>
    <w:qFormat/>
    <w:rsid w:val="004d3201"/>
    <w:rPr/>
  </w:style>
  <w:style w:type="character" w:styleId="Pullright" w:customStyle="1">
    <w:name w:val="pull-right"/>
    <w:basedOn w:val="DefaultParagraphFont"/>
    <w:qFormat/>
    <w:rsid w:val="005a53fe"/>
    <w:rPr/>
  </w:style>
  <w:style w:type="character" w:styleId="ListLabel1">
    <w:name w:val="ListLabel 1"/>
    <w:qFormat/>
    <w:rPr>
      <w:b/>
      <w:i w:val="false"/>
    </w:rPr>
  </w:style>
  <w:style w:type="character" w:styleId="ListLabel2">
    <w:name w:val="ListLabel 2"/>
    <w:qFormat/>
    <w:rPr>
      <w:b/>
      <w:i w:val="false"/>
    </w:rPr>
  </w:style>
  <w:style w:type="character" w:styleId="ListLabel3">
    <w:name w:val="ListLabel 3"/>
    <w:qFormat/>
    <w:rPr>
      <w:rFonts w:cs="Arial"/>
    </w:rPr>
  </w:style>
  <w:style w:type="character" w:styleId="ListLabel4">
    <w:name w:val="ListLabel 4"/>
    <w:qFormat/>
    <w:rPr>
      <w:rFonts w:cs="Arial"/>
    </w:rPr>
  </w:style>
  <w:style w:type="character" w:styleId="ListLabel5">
    <w:name w:val="ListLabel 5"/>
    <w:qFormat/>
    <w:rPr>
      <w:rFonts w:cs="Arial"/>
    </w:rPr>
  </w:style>
  <w:style w:type="character" w:styleId="ListLabel6">
    <w:name w:val="ListLabel 6"/>
    <w:qFormat/>
    <w:rPr>
      <w:rFonts w:cs="Arial"/>
    </w:rPr>
  </w:style>
  <w:style w:type="character" w:styleId="ListLabel7">
    <w:name w:val="ListLabel 7"/>
    <w:qFormat/>
    <w:rPr>
      <w:rFonts w:cs="Arial"/>
    </w:rPr>
  </w:style>
  <w:style w:type="character" w:styleId="ListLabel8">
    <w:name w:val="ListLabel 8"/>
    <w:qFormat/>
    <w:rPr>
      <w:rFonts w:cs="Arial"/>
    </w:rPr>
  </w:style>
  <w:style w:type="character" w:styleId="ListLabel9">
    <w:name w:val="ListLabel 9"/>
    <w:qFormat/>
    <w:rPr>
      <w:b/>
      <w:i w:val="false"/>
    </w:rPr>
  </w:style>
  <w:style w:type="character" w:styleId="ListLabel10">
    <w:name w:val="ListLabel 10"/>
    <w:qFormat/>
    <w:rPr>
      <w:b/>
      <w:i w:val="false"/>
    </w:rPr>
  </w:style>
  <w:style w:type="character" w:styleId="ListLabel11">
    <w:name w:val="ListLabel 11"/>
    <w:qFormat/>
    <w:rPr>
      <w:b/>
      <w:bCs w:val="false"/>
      <w:i w:val="false"/>
      <w:iCs w:val="false"/>
      <w:caps w:val="false"/>
      <w:smallCaps w:val="false"/>
      <w:strike w:val="false"/>
      <w:dstrike w:val="false"/>
      <w:outline w:val="false"/>
      <w:shadow w:val="false"/>
      <w:emboss w:val="false"/>
      <w:imprint w:val="false"/>
      <w:vanish w:val="false"/>
      <w:spacing w:val="0"/>
      <w:position w:val="0"/>
      <w:sz w:val="24"/>
      <w:u w:val="none"/>
      <w:effect w:val="none"/>
      <w:vertAlign w:val="baseline"/>
      <w:em w:val="none"/>
    </w:rPr>
  </w:style>
  <w:style w:type="character" w:styleId="ListLabel12">
    <w:name w:val="ListLabel 12"/>
    <w:qFormat/>
    <w:rPr>
      <w:b w:val="false"/>
      <w:bCs w:val="false"/>
      <w:i w:val="false"/>
      <w:iCs w:val="false"/>
      <w:caps w:val="false"/>
      <w:smallCaps w:val="false"/>
      <w:strike w:val="false"/>
      <w:dstrike w:val="false"/>
      <w:vanish w:val="false"/>
      <w:color w:val="000000"/>
      <w:spacing w:val="0"/>
      <w:position w:val="0"/>
      <w:sz w:val="24"/>
      <w:u w:val="none"/>
      <w:effect w:val="none"/>
      <w:vertAlign w:val="baseline"/>
      <w:em w:val="none"/>
    </w:rPr>
  </w:style>
  <w:style w:type="character" w:styleId="ListLabel13">
    <w:name w:val="ListLabel 13"/>
    <w:qFormat/>
    <w:rPr>
      <w:b w:val="false"/>
      <w:bCs w:val="false"/>
      <w:i w:val="false"/>
      <w:iCs w:val="false"/>
      <w:caps w:val="false"/>
      <w:smallCaps w:val="false"/>
      <w:strike w:val="false"/>
      <w:dstrike w:val="false"/>
      <w:outline w:val="false"/>
      <w:shadow w:val="false"/>
      <w:emboss w:val="false"/>
      <w:imprint w:val="false"/>
      <w:vanish w:val="false"/>
      <w:spacing w:val="0"/>
      <w:position w:val="0"/>
      <w:sz w:val="24"/>
      <w:u w:val="none"/>
      <w:effect w:val="none"/>
      <w:vertAlign w:val="baseline"/>
      <w:em w:val="none"/>
    </w:rPr>
  </w:style>
  <w:style w:type="character" w:styleId="ListLabel14">
    <w:name w:val="ListLabel 14"/>
    <w:qFormat/>
    <w:rPr>
      <w:b w:val="false"/>
      <w:bCs w:val="false"/>
      <w:i w:val="false"/>
      <w:iCs w:val="false"/>
      <w:caps w:val="false"/>
      <w:smallCaps w:val="false"/>
      <w:strike w:val="false"/>
      <w:dstrike w:val="false"/>
      <w:vanish w:val="false"/>
      <w:color w:val="000000"/>
      <w:spacing w:val="0"/>
      <w:position w:val="0"/>
      <w:sz w:val="24"/>
      <w:u w:val="none"/>
      <w:effect w:val="none"/>
      <w:vertAlign w:val="baseline"/>
      <w:em w:val="none"/>
    </w:rPr>
  </w:style>
  <w:style w:type="character" w:styleId="ListLabel15">
    <w:name w:val="ListLabel 15"/>
    <w:qFormat/>
    <w:rPr>
      <w:b w:val="false"/>
      <w:bCs w:val="false"/>
      <w:i w:val="false"/>
      <w:iCs w:val="false"/>
      <w:caps w:val="false"/>
      <w:smallCaps w:val="false"/>
      <w:strike w:val="false"/>
      <w:dstrike w:val="false"/>
      <w:outline w:val="false"/>
      <w:shadow w:val="false"/>
      <w:emboss w:val="false"/>
      <w:imprint w:val="false"/>
      <w:vanish w:val="false"/>
      <w:spacing w:val="0"/>
      <w:position w:val="0"/>
      <w:sz w:val="24"/>
      <w:u w:val="none"/>
      <w:effect w:val="none"/>
      <w:vertAlign w:val="baseline"/>
      <w:em w:val="none"/>
    </w:rPr>
  </w:style>
  <w:style w:type="character" w:styleId="ListLabel16">
    <w:name w:val="ListLabel 16"/>
    <w:qFormat/>
    <w:rPr>
      <w:b w:val="false"/>
      <w:bCs w:val="false"/>
      <w:i w:val="false"/>
      <w:iCs w:val="false"/>
      <w:caps w:val="false"/>
      <w:smallCaps w:val="false"/>
      <w:strike w:val="false"/>
      <w:dstrike w:val="false"/>
      <w:vanish w:val="false"/>
      <w:color w:val="000000"/>
      <w:spacing w:val="0"/>
      <w:position w:val="0"/>
      <w:sz w:val="24"/>
      <w:u w:val="none"/>
      <w:effect w:val="none"/>
      <w:vertAlign w:val="baseline"/>
      <w:em w:val="none"/>
    </w:rPr>
  </w:style>
  <w:style w:type="character" w:styleId="ListLabel17">
    <w:name w:val="ListLabel 17"/>
    <w:qFormat/>
    <w:rPr>
      <w:b w:val="false"/>
      <w:bCs w:val="false"/>
      <w:i w:val="false"/>
      <w:iCs w:val="false"/>
      <w:caps w:val="false"/>
      <w:smallCaps w:val="false"/>
      <w:strike w:val="false"/>
      <w:dstrike w:val="false"/>
      <w:outline w:val="false"/>
      <w:shadow w:val="false"/>
      <w:emboss w:val="false"/>
      <w:imprint w:val="false"/>
      <w:vanish w:val="false"/>
      <w:spacing w:val="0"/>
      <w:position w:val="0"/>
      <w:sz w:val="24"/>
      <w:u w:val="none"/>
      <w:effect w:val="none"/>
      <w:vertAlign w:val="baseline"/>
      <w:em w:val="none"/>
    </w:rPr>
  </w:style>
  <w:style w:type="character" w:styleId="ListLabel18">
    <w:name w:val="ListLabel 18"/>
    <w:qFormat/>
    <w:rPr>
      <w:b w:val="false"/>
      <w:bCs w:val="false"/>
      <w:i w:val="false"/>
      <w:iCs w:val="false"/>
      <w:caps w:val="false"/>
      <w:smallCaps w:val="false"/>
      <w:strike w:val="false"/>
      <w:dstrike w:val="false"/>
      <w:vanish w:val="false"/>
      <w:color w:val="000000"/>
      <w:spacing w:val="0"/>
      <w:position w:val="0"/>
      <w:sz w:val="24"/>
      <w:u w:val="none"/>
      <w:effect w:val="none"/>
      <w:vertAlign w:val="baseline"/>
      <w:em w:val="none"/>
    </w:rPr>
  </w:style>
  <w:style w:type="character" w:styleId="ListLabel19">
    <w:name w:val="ListLabel 19"/>
    <w:qFormat/>
    <w:rPr>
      <w:b w:val="false"/>
      <w:bCs w:val="false"/>
      <w:i w:val="false"/>
      <w:iCs w:val="false"/>
      <w:caps w:val="false"/>
      <w:smallCaps w:val="false"/>
      <w:strike w:val="false"/>
      <w:dstrike w:val="false"/>
      <w:outline w:val="false"/>
      <w:shadow w:val="false"/>
      <w:emboss w:val="false"/>
      <w:imprint w:val="false"/>
      <w:vanish w:val="false"/>
      <w:spacing w:val="0"/>
      <w:position w:val="0"/>
      <w:sz w:val="24"/>
      <w:u w:val="none"/>
      <w:effect w:val="none"/>
      <w:vertAlign w:val="baseline"/>
      <w:em w:val="none"/>
    </w:rPr>
  </w:style>
  <w:style w:type="character" w:styleId="ListLabel20">
    <w:name w:val="ListLabel 20"/>
    <w:qFormat/>
    <w:rPr>
      <w:b w:val="false"/>
      <w:bCs w:val="false"/>
      <w:i w:val="false"/>
      <w:iCs w:val="false"/>
      <w:caps w:val="false"/>
      <w:smallCaps w:val="false"/>
      <w:strike w:val="false"/>
      <w:dstrike w:val="false"/>
      <w:vanish w:val="false"/>
      <w:color w:val="000000"/>
      <w:spacing w:val="0"/>
      <w:position w:val="0"/>
      <w:sz w:val="24"/>
      <w:u w:val="none"/>
      <w:effect w:val="none"/>
      <w:vertAlign w:val="baseline"/>
      <w:em w:val="none"/>
    </w:rPr>
  </w:style>
  <w:style w:type="character" w:styleId="ListLabel21">
    <w:name w:val="ListLabel 21"/>
    <w:qFormat/>
    <w:rPr>
      <w:b w:val="false"/>
      <w:bCs w:val="false"/>
      <w:i w:val="false"/>
      <w:iCs w:val="false"/>
      <w:caps w:val="false"/>
      <w:smallCaps w:val="false"/>
      <w:strike w:val="false"/>
      <w:dstrike w:val="false"/>
      <w:outline w:val="false"/>
      <w:shadow w:val="false"/>
      <w:emboss w:val="false"/>
      <w:imprint w:val="false"/>
      <w:vanish w:val="false"/>
      <w:spacing w:val="0"/>
      <w:position w:val="0"/>
      <w:sz w:val="24"/>
      <w:u w:val="none"/>
      <w:effect w:val="none"/>
      <w:vertAlign w:val="baseline"/>
      <w:em w:val="none"/>
    </w:rPr>
  </w:style>
  <w:style w:type="character" w:styleId="ListLabel22">
    <w:name w:val="ListLabel 22"/>
    <w:qFormat/>
    <w:rPr>
      <w:b w:val="false"/>
      <w:bCs w:val="false"/>
      <w:i w:val="false"/>
      <w:iCs w:val="false"/>
      <w:caps w:val="false"/>
      <w:smallCaps w:val="false"/>
      <w:strike w:val="false"/>
      <w:dstrike w:val="false"/>
      <w:vanish w:val="false"/>
      <w:color w:val="000000"/>
      <w:spacing w:val="0"/>
      <w:position w:val="0"/>
      <w:sz w:val="24"/>
      <w:u w:val="none"/>
      <w:effect w:val="none"/>
      <w:vertAlign w:val="baseline"/>
      <w:em w:val="none"/>
    </w:rPr>
  </w:style>
  <w:style w:type="character" w:styleId="ListLabel23">
    <w:name w:val="ListLabel 23"/>
    <w:qFormat/>
    <w:rPr>
      <w:sz w:val="20"/>
    </w:rPr>
  </w:style>
  <w:style w:type="character" w:styleId="ListLabel24">
    <w:name w:val="ListLabel 24"/>
    <w:qFormat/>
    <w:rPr>
      <w:sz w:val="20"/>
    </w:rPr>
  </w:style>
  <w:style w:type="character" w:styleId="ListLabel25">
    <w:name w:val="ListLabel 25"/>
    <w:qFormat/>
    <w:rPr>
      <w:sz w:val="20"/>
    </w:rPr>
  </w:style>
  <w:style w:type="character" w:styleId="ListLabel26">
    <w:name w:val="ListLabel 26"/>
    <w:qFormat/>
    <w:rPr>
      <w:sz w:val="20"/>
    </w:rPr>
  </w:style>
  <w:style w:type="character" w:styleId="ListLabel27">
    <w:name w:val="ListLabel 27"/>
    <w:qFormat/>
    <w:rPr>
      <w:sz w:val="20"/>
    </w:rPr>
  </w:style>
  <w:style w:type="character" w:styleId="ListLabel28">
    <w:name w:val="ListLabel 28"/>
    <w:qFormat/>
    <w:rPr>
      <w:sz w:val="20"/>
    </w:rPr>
  </w:style>
  <w:style w:type="character" w:styleId="ListLabel29">
    <w:name w:val="ListLabel 29"/>
    <w:qFormat/>
    <w:rPr>
      <w:sz w:val="20"/>
    </w:rPr>
  </w:style>
  <w:style w:type="character" w:styleId="ListLabel30">
    <w:name w:val="ListLabel 30"/>
    <w:qFormat/>
    <w:rPr>
      <w:sz w:val="20"/>
    </w:rPr>
  </w:style>
  <w:style w:type="character" w:styleId="ListLabel31">
    <w:name w:val="ListLabel 31"/>
    <w:qFormat/>
    <w:rPr>
      <w:sz w:val="20"/>
    </w:rPr>
  </w:style>
  <w:style w:type="character" w:styleId="ListLabel32">
    <w:name w:val="ListLabel 32"/>
    <w:qFormat/>
    <w:rPr>
      <w:sz w:val="20"/>
    </w:rPr>
  </w:style>
  <w:style w:type="character" w:styleId="ListLabel33">
    <w:name w:val="ListLabel 33"/>
    <w:qFormat/>
    <w:rPr>
      <w:sz w:val="20"/>
    </w:rPr>
  </w:style>
  <w:style w:type="character" w:styleId="ListLabel34">
    <w:name w:val="ListLabel 34"/>
    <w:qFormat/>
    <w:rPr>
      <w:sz w:val="20"/>
    </w:rPr>
  </w:style>
  <w:style w:type="character" w:styleId="ListLabel35">
    <w:name w:val="ListLabel 35"/>
    <w:qFormat/>
    <w:rPr>
      <w:sz w:val="20"/>
    </w:rPr>
  </w:style>
  <w:style w:type="character" w:styleId="ListLabel36">
    <w:name w:val="ListLabel 36"/>
    <w:qFormat/>
    <w:rPr>
      <w:sz w:val="20"/>
    </w:rPr>
  </w:style>
  <w:style w:type="character" w:styleId="ListLabel37">
    <w:name w:val="ListLabel 37"/>
    <w:qFormat/>
    <w:rPr>
      <w:sz w:val="20"/>
    </w:rPr>
  </w:style>
  <w:style w:type="character" w:styleId="ListLabel38">
    <w:name w:val="ListLabel 38"/>
    <w:qFormat/>
    <w:rPr>
      <w:sz w:val="20"/>
    </w:rPr>
  </w:style>
  <w:style w:type="character" w:styleId="ListLabel39">
    <w:name w:val="ListLabel 39"/>
    <w:qFormat/>
    <w:rPr>
      <w:sz w:val="20"/>
    </w:rPr>
  </w:style>
  <w:style w:type="character" w:styleId="ListLabel40">
    <w:name w:val="ListLabel 40"/>
    <w:qFormat/>
    <w:rPr>
      <w:sz w:val="20"/>
    </w:rPr>
  </w:style>
  <w:style w:type="character" w:styleId="FootnoteCharacters">
    <w:name w:val="Footnote Characters"/>
    <w:qFormat/>
    <w:rPr/>
  </w:style>
  <w:style w:type="character" w:styleId="FootnoteAnchor">
    <w:name w:val="Footnote Anchor"/>
    <w:rPr>
      <w:vertAlign w:val="superscript"/>
    </w:rPr>
  </w:style>
  <w:style w:type="character" w:styleId="EndnoteAnchor">
    <w:name w:val="Endnote Anchor"/>
    <w:rPr>
      <w:vertAlign w:val="superscript"/>
    </w:rPr>
  </w:style>
  <w:style w:type="character" w:styleId="EndnoteCharacters">
    <w:name w:val="Endnote Characters"/>
    <w:qFormat/>
    <w:rPr/>
  </w:style>
  <w:style w:type="paragraph" w:styleId="Heading">
    <w:name w:val="Heading"/>
    <w:basedOn w:val="Normal"/>
    <w:next w:val="TextBody"/>
    <w:qFormat/>
    <w:pPr>
      <w:keepNext/>
      <w:spacing w:before="240" w:after="120"/>
    </w:pPr>
    <w:rPr>
      <w:rFonts w:ascii="Liberation Sans" w:hAnsi="Liberation Sans" w:eastAsia="Noto Sans CJK SC Regular" w:cs="FreeSans"/>
      <w:sz w:val="28"/>
      <w:szCs w:val="28"/>
    </w:rPr>
  </w:style>
  <w:style w:type="paragraph" w:styleId="TextBody">
    <w:name w:val="Body Text"/>
    <w:basedOn w:val="Normal"/>
    <w:pPr>
      <w:spacing w:lineRule="auto" w:line="288" w:before="0" w:after="140"/>
    </w:pPr>
    <w:rPr/>
  </w:style>
  <w:style w:type="paragraph" w:styleId="List">
    <w:name w:val="List"/>
    <w:basedOn w:val="TextBody"/>
    <w:pPr/>
    <w:rPr>
      <w:rFonts w:cs="FreeSans"/>
    </w:rPr>
  </w:style>
  <w:style w:type="paragraph" w:styleId="Caption">
    <w:name w:val="Caption"/>
    <w:basedOn w:val="Normal"/>
    <w:qFormat/>
    <w:pPr>
      <w:suppressLineNumbers/>
      <w:spacing w:before="120" w:after="120"/>
    </w:pPr>
    <w:rPr>
      <w:rFonts w:cs="FreeSans"/>
      <w:i/>
      <w:iCs/>
      <w:sz w:val="24"/>
      <w:szCs w:val="24"/>
    </w:rPr>
  </w:style>
  <w:style w:type="paragraph" w:styleId="Index">
    <w:name w:val="Index"/>
    <w:basedOn w:val="Normal"/>
    <w:qFormat/>
    <w:pPr>
      <w:suppressLineNumbers/>
    </w:pPr>
    <w:rPr>
      <w:rFonts w:cs="FreeSans"/>
    </w:rPr>
  </w:style>
  <w:style w:type="paragraph" w:styleId="Header">
    <w:name w:val="Header"/>
    <w:basedOn w:val="Normal"/>
    <w:link w:val="HeaderChar"/>
    <w:unhideWhenUsed/>
    <w:rsid w:val="00dc6b06"/>
    <w:pPr>
      <w:suppressLineNumbers/>
      <w:tabs>
        <w:tab w:val="center" w:pos="4680" w:leader="none"/>
        <w:tab w:val="right" w:pos="9360" w:leader="none"/>
      </w:tabs>
    </w:pPr>
    <w:rPr>
      <w:szCs w:val="22"/>
    </w:rPr>
  </w:style>
  <w:style w:type="paragraph" w:styleId="Footer">
    <w:name w:val="Footer"/>
    <w:basedOn w:val="Normal"/>
    <w:link w:val="FooterChar"/>
    <w:uiPriority w:val="99"/>
    <w:unhideWhenUsed/>
    <w:rsid w:val="00dc6b06"/>
    <w:pPr>
      <w:suppressLineNumbers/>
      <w:tabs>
        <w:tab w:val="center" w:pos="4680" w:leader="none"/>
        <w:tab w:val="right" w:pos="9360" w:leader="none"/>
      </w:tabs>
    </w:pPr>
    <w:rPr>
      <w:szCs w:val="22"/>
    </w:rPr>
  </w:style>
  <w:style w:type="paragraph" w:styleId="Footnotetext">
    <w:name w:val="footnote text"/>
    <w:basedOn w:val="Normal"/>
    <w:link w:val="FootnoteTextChar"/>
    <w:uiPriority w:val="99"/>
    <w:unhideWhenUsed/>
    <w:qFormat/>
    <w:rsid w:val="007972be"/>
    <w:pPr/>
    <w:rPr>
      <w:sz w:val="20"/>
      <w:szCs w:val="20"/>
    </w:rPr>
  </w:style>
  <w:style w:type="paragraph" w:styleId="BalloonText">
    <w:name w:val="Balloon Text"/>
    <w:basedOn w:val="Normal"/>
    <w:link w:val="BalloonTextChar"/>
    <w:uiPriority w:val="99"/>
    <w:semiHidden/>
    <w:unhideWhenUsed/>
    <w:qFormat/>
    <w:rsid w:val="007972be"/>
    <w:pPr/>
    <w:rPr>
      <w:rFonts w:ascii="Tahoma" w:hAnsi="Tahoma" w:cs="Tahoma"/>
      <w:sz w:val="16"/>
      <w:szCs w:val="16"/>
    </w:rPr>
  </w:style>
  <w:style w:type="paragraph" w:styleId="Caption1">
    <w:name w:val="caption"/>
    <w:basedOn w:val="Normal"/>
    <w:next w:val="Normal"/>
    <w:uiPriority w:val="35"/>
    <w:unhideWhenUsed/>
    <w:qFormat/>
    <w:rsid w:val="00926e77"/>
    <w:pPr>
      <w:spacing w:before="0" w:after="200"/>
    </w:pPr>
    <w:rPr>
      <w:bCs/>
      <w:sz w:val="22"/>
      <w:szCs w:val="18"/>
    </w:rPr>
  </w:style>
  <w:style w:type="paragraph" w:styleId="Endnotetext">
    <w:name w:val="endnote text"/>
    <w:basedOn w:val="Normal"/>
    <w:link w:val="EndnoteTextChar"/>
    <w:uiPriority w:val="99"/>
    <w:semiHidden/>
    <w:unhideWhenUsed/>
    <w:qFormat/>
    <w:rsid w:val="00592d76"/>
    <w:pPr/>
    <w:rPr>
      <w:sz w:val="20"/>
      <w:szCs w:val="20"/>
    </w:rPr>
  </w:style>
  <w:style w:type="paragraph" w:styleId="NormalWeb">
    <w:name w:val="Normal (Web)"/>
    <w:basedOn w:val="Normal"/>
    <w:uiPriority w:val="99"/>
    <w:semiHidden/>
    <w:unhideWhenUsed/>
    <w:qFormat/>
    <w:rsid w:val="00dc1e36"/>
    <w:pPr>
      <w:spacing w:beforeAutospacing="1" w:afterAutospacing="1"/>
    </w:pPr>
    <w:rPr>
      <w:rFonts w:eastAsia="Times New Roman"/>
    </w:rPr>
  </w:style>
  <w:style w:type="paragraph" w:styleId="TOCHeading">
    <w:name w:val="TOC Heading"/>
    <w:basedOn w:val="Heading1"/>
    <w:next w:val="Normal"/>
    <w:uiPriority w:val="39"/>
    <w:unhideWhenUsed/>
    <w:qFormat/>
    <w:rsid w:val="0085339a"/>
    <w:pPr>
      <w:numPr>
        <w:ilvl w:val="0"/>
        <w:numId w:val="0"/>
      </w:numPr>
    </w:pPr>
    <w:rPr>
      <w:lang w:bidi="en-US"/>
    </w:rPr>
  </w:style>
  <w:style w:type="paragraph" w:styleId="Contents1">
    <w:name w:val="TOC 1"/>
    <w:basedOn w:val="Normal"/>
    <w:next w:val="Normal"/>
    <w:autoRedefine/>
    <w:uiPriority w:val="39"/>
    <w:unhideWhenUsed/>
    <w:rsid w:val="00103c44"/>
    <w:pPr>
      <w:spacing w:lineRule="auto" w:line="480" w:before="0" w:after="100"/>
    </w:pPr>
    <w:rPr>
      <w:szCs w:val="22"/>
    </w:rPr>
  </w:style>
  <w:style w:type="paragraph" w:styleId="Contents2">
    <w:name w:val="TOC 2"/>
    <w:basedOn w:val="Normal"/>
    <w:next w:val="Normal"/>
    <w:autoRedefine/>
    <w:uiPriority w:val="39"/>
    <w:unhideWhenUsed/>
    <w:rsid w:val="00103c44"/>
    <w:pPr>
      <w:spacing w:lineRule="auto" w:line="480" w:before="0" w:after="100"/>
      <w:ind w:left="240" w:hanging="0"/>
    </w:pPr>
    <w:rPr>
      <w:szCs w:val="22"/>
    </w:rPr>
  </w:style>
  <w:style w:type="paragraph" w:styleId="Contents3">
    <w:name w:val="TOC 3"/>
    <w:basedOn w:val="Normal"/>
    <w:next w:val="Normal"/>
    <w:autoRedefine/>
    <w:uiPriority w:val="39"/>
    <w:unhideWhenUsed/>
    <w:rsid w:val="00103c44"/>
    <w:pPr>
      <w:spacing w:lineRule="auto" w:line="480" w:before="0" w:after="100"/>
      <w:ind w:left="480" w:hanging="0"/>
    </w:pPr>
    <w:rPr>
      <w:szCs w:val="22"/>
    </w:rPr>
  </w:style>
  <w:style w:type="paragraph" w:styleId="NoSpacing">
    <w:name w:val="No Spacing"/>
    <w:basedOn w:val="Normal"/>
    <w:uiPriority w:val="1"/>
    <w:qFormat/>
    <w:rsid w:val="0085339a"/>
    <w:pPr/>
    <w:rPr>
      <w:szCs w:val="22"/>
    </w:rPr>
  </w:style>
  <w:style w:type="paragraph" w:styleId="ListParagraph">
    <w:name w:val="List Paragraph"/>
    <w:basedOn w:val="Normal"/>
    <w:uiPriority w:val="34"/>
    <w:qFormat/>
    <w:rsid w:val="0085339a"/>
    <w:pPr>
      <w:spacing w:lineRule="auto" w:line="480" w:before="0" w:after="200"/>
      <w:ind w:left="720" w:hanging="0"/>
      <w:contextualSpacing/>
    </w:pPr>
    <w:rPr>
      <w:szCs w:val="22"/>
    </w:rPr>
  </w:style>
  <w:style w:type="paragraph" w:styleId="Annotationtext">
    <w:name w:val="annotation text"/>
    <w:basedOn w:val="Normal"/>
    <w:link w:val="CommentTextChar"/>
    <w:uiPriority w:val="99"/>
    <w:semiHidden/>
    <w:unhideWhenUsed/>
    <w:qFormat/>
    <w:rsid w:val="008f560c"/>
    <w:pPr>
      <w:spacing w:before="0" w:after="200"/>
    </w:pPr>
    <w:rPr/>
  </w:style>
  <w:style w:type="paragraph" w:styleId="Annotationsubject">
    <w:name w:val="annotation subject"/>
    <w:basedOn w:val="Annotationtext"/>
    <w:link w:val="CommentSubjectChar"/>
    <w:uiPriority w:val="99"/>
    <w:semiHidden/>
    <w:unhideWhenUsed/>
    <w:qFormat/>
    <w:rsid w:val="008f560c"/>
    <w:pPr/>
    <w:rPr>
      <w:b/>
      <w:bCs/>
      <w:sz w:val="20"/>
      <w:szCs w:val="20"/>
    </w:rPr>
  </w:style>
  <w:style w:type="paragraph" w:styleId="Title">
    <w:name w:val="Title"/>
    <w:basedOn w:val="Normal"/>
    <w:next w:val="Normal"/>
    <w:link w:val="TitleChar"/>
    <w:uiPriority w:val="10"/>
    <w:qFormat/>
    <w:rsid w:val="0085339a"/>
    <w:pPr>
      <w:pBdr>
        <w:bottom w:val="single" w:sz="4" w:space="1" w:color="00000A"/>
      </w:pBdr>
      <w:spacing w:before="0" w:after="200"/>
      <w:contextualSpacing/>
    </w:pPr>
    <w:rPr>
      <w:rFonts w:ascii="Cambria" w:hAnsi="Cambria" w:eastAsia="ＭＳ ゴシック" w:cs="" w:asciiTheme="majorHAnsi" w:cstheme="majorBidi" w:eastAsiaTheme="majorEastAsia" w:hAnsiTheme="majorHAnsi"/>
      <w:spacing w:val="5"/>
      <w:sz w:val="52"/>
      <w:szCs w:val="52"/>
    </w:rPr>
  </w:style>
  <w:style w:type="paragraph" w:styleId="Subtitle">
    <w:name w:val="Subtitle"/>
    <w:basedOn w:val="Normal"/>
    <w:next w:val="Normal"/>
    <w:link w:val="SubtitleChar"/>
    <w:uiPriority w:val="11"/>
    <w:qFormat/>
    <w:rsid w:val="0085339a"/>
    <w:pPr>
      <w:spacing w:lineRule="auto" w:line="480" w:before="0" w:after="600"/>
    </w:pPr>
    <w:rPr>
      <w:rFonts w:ascii="Cambria" w:hAnsi="Cambria" w:eastAsia="ＭＳ ゴシック" w:cs="" w:asciiTheme="majorHAnsi" w:cstheme="majorBidi" w:eastAsiaTheme="majorEastAsia" w:hAnsiTheme="majorHAnsi"/>
      <w:i/>
      <w:iCs/>
      <w:spacing w:val="13"/>
    </w:rPr>
  </w:style>
  <w:style w:type="paragraph" w:styleId="Quote">
    <w:name w:val="Quote"/>
    <w:basedOn w:val="Normal"/>
    <w:next w:val="Normal"/>
    <w:link w:val="QuoteChar"/>
    <w:uiPriority w:val="29"/>
    <w:qFormat/>
    <w:rsid w:val="0085339a"/>
    <w:pPr>
      <w:spacing w:lineRule="auto" w:line="480" w:before="200" w:after="120"/>
      <w:ind w:left="360" w:right="360" w:hanging="0"/>
    </w:pPr>
    <w:rPr>
      <w:i/>
      <w:iCs/>
      <w:szCs w:val="22"/>
    </w:rPr>
  </w:style>
  <w:style w:type="paragraph" w:styleId="IntenseQuote">
    <w:name w:val="Intense Quote"/>
    <w:basedOn w:val="Normal"/>
    <w:next w:val="Normal"/>
    <w:link w:val="IntenseQuoteChar"/>
    <w:uiPriority w:val="30"/>
    <w:qFormat/>
    <w:rsid w:val="0085339a"/>
    <w:pPr>
      <w:pBdr>
        <w:bottom w:val="single" w:sz="4" w:space="1" w:color="00000A"/>
      </w:pBdr>
      <w:spacing w:lineRule="auto" w:line="480" w:before="200" w:after="280"/>
      <w:ind w:left="1008" w:right="1152" w:hanging="0"/>
      <w:jc w:val="both"/>
    </w:pPr>
    <w:rPr>
      <w:b/>
      <w:bCs/>
      <w:i/>
      <w:iCs/>
      <w:szCs w:val="22"/>
    </w:rPr>
  </w:style>
  <w:style w:type="paragraph" w:styleId="EndNoteBibliographyTitle" w:customStyle="1">
    <w:name w:val="EndNote Bibliography Title"/>
    <w:basedOn w:val="Normal"/>
    <w:link w:val="EndNoteBibliographyTitleChar"/>
    <w:qFormat/>
    <w:rsid w:val="00f15b23"/>
    <w:pPr>
      <w:spacing w:lineRule="auto" w:line="480"/>
      <w:jc w:val="center"/>
    </w:pPr>
    <w:rPr>
      <w:rFonts w:ascii="Cambria" w:hAnsi="Cambria"/>
      <w:sz w:val="28"/>
      <w:szCs w:val="22"/>
    </w:rPr>
  </w:style>
  <w:style w:type="paragraph" w:styleId="EndNoteBibliography" w:customStyle="1">
    <w:name w:val="EndNote Bibliography"/>
    <w:basedOn w:val="EndNoteBibliographyTitle"/>
    <w:link w:val="EndNoteBibliographyChar"/>
    <w:qFormat/>
    <w:rsid w:val="005d0ba3"/>
    <w:pPr>
      <w:spacing w:lineRule="auto" w:line="240"/>
      <w:ind w:left="360" w:hanging="360"/>
      <w:jc w:val="left"/>
    </w:pPr>
    <w:rPr>
      <w:szCs w:val="24"/>
    </w:rPr>
  </w:style>
  <w:style w:type="paragraph" w:styleId="HTMLPreformatted">
    <w:name w:val="HTML Preformatted"/>
    <w:basedOn w:val="Normal"/>
    <w:link w:val="HTMLPreformattedChar"/>
    <w:uiPriority w:val="99"/>
    <w:semiHidden/>
    <w:unhideWhenUsed/>
    <w:qFormat/>
    <w:rsid w:val="008f0b00"/>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pPr>
    <w:rPr>
      <w:rFonts w:ascii="Courier New" w:hAnsi="Courier New" w:cs="Courier New"/>
      <w:sz w:val="20"/>
      <w:szCs w:val="20"/>
    </w:rPr>
  </w:style>
  <w:style w:type="paragraph" w:styleId="Revision">
    <w:name w:val="Revision"/>
    <w:semiHidden/>
    <w:qFormat/>
    <w:rsid w:val="00f3071b"/>
    <w:pPr>
      <w:widowControl/>
      <w:bidi w:val="0"/>
      <w:spacing w:lineRule="auto" w:line="240" w:before="0" w:after="0"/>
      <w:jc w:val="left"/>
    </w:pPr>
    <w:rPr>
      <w:rFonts w:ascii="Times New Roman" w:hAnsi="Times New Roman" w:cs="Times New Roman" w:eastAsia="ＭＳ 明朝" w:eastAsiaTheme="minorEastAsia"/>
      <w:color w:val="auto"/>
      <w:sz w:val="24"/>
      <w:szCs w:val="22"/>
      <w:lang w:val="en-US" w:eastAsia="en-US" w:bidi="ar-SA"/>
    </w:rPr>
  </w:style>
  <w:style w:type="paragraph" w:styleId="DocumentMap">
    <w:name w:val="Document Map"/>
    <w:basedOn w:val="Normal"/>
    <w:link w:val="DocumentMapChar"/>
    <w:semiHidden/>
    <w:unhideWhenUsed/>
    <w:qFormat/>
    <w:rsid w:val="002c3f43"/>
    <w:pPr/>
    <w:rPr/>
  </w:style>
  <w:style w:type="paragraph" w:styleId="FrameContents">
    <w:name w:val="Frame Contents"/>
    <w:basedOn w:val="Normal"/>
    <w:qFormat/>
    <w:pPr/>
    <w:rPr/>
  </w:style>
  <w:style w:type="paragraph" w:styleId="Footnote">
    <w:name w:val="Footnote Text"/>
    <w:basedOn w:val="Normal"/>
    <w:pPr/>
    <w:rPr/>
  </w:style>
  <w:style w:type="numbering" w:styleId="NoList" w:default="1">
    <w:name w:val="No List"/>
    <w:uiPriority w:val="99"/>
    <w:semiHidden/>
    <w:unhideWhenUsed/>
    <w:qFormat/>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table" w:styleId="TableGrid">
    <w:name w:val="Table Grid"/>
    <w:basedOn w:val="TableNormal"/>
    <w:rsid w:val="003f215a"/>
    <w:pPr>
      <w:spacing w:after="0" w:line="240" w:lineRule="auto"/>
    </w:pPr>
    <w:rPr>
      <w:sz w:val="20"/>
      <w:szCs w:val="20"/>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PlainTable1">
    <w:name w:val="Plain Table 1"/>
    <w:basedOn w:val="TableNormal"/>
    <w:rsid w:val="00283d3d"/>
    <w:pPr>
      <w:spacing w:after="0" w:line="240" w:lineRule="auto"/>
    </w:pPr>
    <w:tblPr>
      <w:tblStyleRowBandSize w:val="1"/>
      <w:tblStyleColBandSize w:val="1"/>
      <w:tblBorders>
        <w:top w:val="single" w:color="BFBFBF" w:themeColor="background1" w:sz="4" w:space="0"/>
        <w:left w:val="single" w:color="BFBFBF" w:themeColor="background1" w:sz="4" w:space="0"/>
        <w:bottom w:val="single" w:color="BFBFBF" w:themeColor="background1" w:sz="4" w:space="0"/>
        <w:right w:val="single" w:color="BFBFBF" w:themeColor="background1" w:sz="4" w:space="0"/>
        <w:insideH w:val="single" w:color="BFBFBF" w:themeColor="background1" w:sz="4" w:space="0"/>
        <w:insideV w:val="single" w:color="BFBFBF" w:themeColor="background1" w:sz="4" w:space="0"/>
      </w:tblBorders>
    </w:tblPr>
    <w:tblStylePr w:type="firstRow">
      <w:rPr>
        <w:b/>
        <w:bCs/>
      </w:rPr>
      <w:tblPr/>
    </w:tblStylePr>
    <w:tblStylePr w:type="lastRow">
      <w:rPr>
        <w:b/>
        <w:bCs/>
      </w:rPr>
      <w:tblPr/>
      <w:tcPr>
        <w:tcBorders>
          <w:top w:val="double" w:color="BFBFBF" w:themeColor="background1" w:sz="4" w:space="0"/>
        </w:tcBorders>
      </w:tcPr>
    </w:tblStylePr>
    <w:tblStylePr w:type="firstCol">
      <w:rPr>
        <w:b/>
        <w:bCs/>
      </w:rPr>
      <w:tblPr/>
    </w:tblStylePr>
    <w:tblStylePr w:type="lastCol">
      <w:rPr>
        <w:b/>
        <w:bCs/>
      </w:rPr>
      <w:tbl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1Light">
    <w:name w:val="Grid Table 1 Light"/>
    <w:basedOn w:val="TableNormal"/>
    <w:rsid w:val="00283d3d"/>
    <w:pPr>
      <w:spacing w:after="0" w:line="240" w:lineRule="auto"/>
    </w:pPr>
    <w:tblPr>
      <w:tblStyleRowBandSize w:val="1"/>
      <w:tblStyleColBandSize w:val="1"/>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Pr>
    <w:tblStylePr w:type="firstRow">
      <w:rPr>
        <w:b/>
        <w:bCs/>
      </w:rPr>
      <w:tblPr/>
      <w:tcPr>
        <w:tcBorders>
          <w:bottom w:val="single" w:color="666666" w:themeColor="text1" w:sz="12" w:space="0"/>
        </w:tcBorders>
      </w:tcPr>
    </w:tblStylePr>
    <w:tblStylePr w:type="lastRow">
      <w:rPr>
        <w:b/>
        <w:bCs/>
      </w:rPr>
      <w:tblPr/>
      <w:tcPr>
        <w:tcBorders>
          <w:top w:val="double" w:color="666666" w:themeColor="text1" w:sz="2" w:space="0"/>
        </w:tcBorders>
      </w:tcPr>
    </w:tblStylePr>
    <w:tblStylePr w:type="firstCol">
      <w:rPr>
        <w:b/>
        <w:bCs/>
      </w:rPr>
      <w:tblPr/>
    </w:tblStylePr>
    <w:tblStylePr w:type="lastCol">
      <w:rPr>
        <w:b/>
        <w:bCs/>
      </w:rPr>
      <w:tblPr/>
    </w:tblStyle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jpeg"/><Relationship Id="rId7" Type="http://schemas.openxmlformats.org/officeDocument/2006/relationships/image" Target="media/image6.jpeg"/><Relationship Id="rId8" Type="http://schemas.openxmlformats.org/officeDocument/2006/relationships/image" Target="media/image7.jpe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wmf"/><Relationship Id="rId12" Type="http://schemas.openxmlformats.org/officeDocument/2006/relationships/image" Target="media/image11.png"/><Relationship Id="rId13" Type="http://schemas.openxmlformats.org/officeDocument/2006/relationships/image" Target="media/image12.wmf"/><Relationship Id="rId14" Type="http://schemas.openxmlformats.org/officeDocument/2006/relationships/image" Target="media/image13.wmf"/><Relationship Id="rId15" Type="http://schemas.openxmlformats.org/officeDocument/2006/relationships/hyperlink" Target="http://www.ghrsst.org/" TargetMode="External"/><Relationship Id="rId16" Type="http://schemas.openxmlformats.org/officeDocument/2006/relationships/hyperlink" Target="https://oceancolor.gsfc.nasa.gov/data/viirs-snpp/" TargetMode="External"/><Relationship Id="rId17" Type="http://schemas.openxmlformats.org/officeDocument/2006/relationships/image" Target="media/image14.png"/><Relationship Id="rId18" Type="http://schemas.openxmlformats.org/officeDocument/2006/relationships/image" Target="media/image15.png"/><Relationship Id="rId19" Type="http://schemas.openxmlformats.org/officeDocument/2006/relationships/image" Target="media/image16.png"/><Relationship Id="rId20" Type="http://schemas.openxmlformats.org/officeDocument/2006/relationships/image" Target="media/image17.png"/><Relationship Id="rId21" Type="http://schemas.openxmlformats.org/officeDocument/2006/relationships/image" Target="media/image18.wmf"/><Relationship Id="rId22" Type="http://schemas.openxmlformats.org/officeDocument/2006/relationships/image" Target="media/image19.png"/><Relationship Id="rId23" Type="http://schemas.openxmlformats.org/officeDocument/2006/relationships/image" Target="media/image20.png"/><Relationship Id="rId24" Type="http://schemas.openxmlformats.org/officeDocument/2006/relationships/image" Target="media/image21.png"/><Relationship Id="rId25" Type="http://schemas.openxmlformats.org/officeDocument/2006/relationships/image" Target="media/image22.png"/><Relationship Id="rId26" Type="http://schemas.openxmlformats.org/officeDocument/2006/relationships/image" Target="media/image23.jpeg"/><Relationship Id="rId27" Type="http://schemas.openxmlformats.org/officeDocument/2006/relationships/image" Target="media/image24.jpeg"/><Relationship Id="rId28" Type="http://schemas.openxmlformats.org/officeDocument/2006/relationships/image" Target="media/image25.png"/><Relationship Id="rId29" Type="http://schemas.openxmlformats.org/officeDocument/2006/relationships/image" Target="media/image26.png"/><Relationship Id="rId30" Type="http://schemas.openxmlformats.org/officeDocument/2006/relationships/image" Target="media/image27.png"/><Relationship Id="rId31" Type="http://schemas.openxmlformats.org/officeDocument/2006/relationships/hyperlink" Target="http://www.remss.com/" TargetMode="External"/><Relationship Id="rId32" Type="http://schemas.openxmlformats.org/officeDocument/2006/relationships/image" Target="media/image28.png"/><Relationship Id="rId33" Type="http://schemas.openxmlformats.org/officeDocument/2006/relationships/footer" Target="footer1.xml"/><Relationship Id="rId34" Type="http://schemas.openxmlformats.org/officeDocument/2006/relationships/footnotes" Target="footnotes.xml"/><Relationship Id="rId35" Type="http://schemas.openxmlformats.org/officeDocument/2006/relationships/comments" Target="comments.xml"/><Relationship Id="rId36" Type="http://schemas.openxmlformats.org/officeDocument/2006/relationships/numbering" Target="numbering.xml"/><Relationship Id="rId37" Type="http://schemas.openxmlformats.org/officeDocument/2006/relationships/fontTable" Target="fontTable.xml"/><Relationship Id="rId38" Type="http://schemas.openxmlformats.org/officeDocument/2006/relationships/settings" Target="settings.xml"/><Relationship Id="rId39" Type="http://schemas.openxmlformats.org/officeDocument/2006/relationships/theme" Target="theme/theme1.xml"/><Relationship Id="rId40" Type="http://schemas.openxmlformats.org/officeDocument/2006/relationships/customXml" Target="../customXml/item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0DD4729-411A-41A9-93C4-EEA03CCE75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424</TotalTime>
  <Application>LibreOffice/5.1.6.2$Linux_X86_64 LibreOffice_project/10m0$Build-2</Application>
  <Pages>1</Pages>
  <Words>34914</Words>
  <CharactersWithSpaces>199010</CharactersWithSpaces>
  <Paragraphs>466</Paragraphs>
  <Company>Microsoft</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2017-07-09T17:23:00Z</dcterms:created>
  <dc:creator>Peter J Minnett</dc:creator>
  <dc:description/>
  <dc:language>en-US</dc:language>
  <cp:lastModifiedBy>Guillermo</cp:lastModifiedBy>
  <cp:lastPrinted>2016-11-10T16:04:00Z</cp:lastPrinted>
  <dcterms:modified xsi:type="dcterms:W3CDTF">2017-07-10T20:52:00Z</dcterms:modified>
  <cp:revision>10</cp:revision>
  <dc:subject/>
  <dc:title>VIIRS SST</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Microsoft</vt:lpwstr>
  </property>
  <property fmtid="{D5CDD505-2E9C-101B-9397-08002B2CF9AE}" pid="4" name="DocSecurity">
    <vt:i4>0</vt:i4>
  </property>
  <property fmtid="{D5CDD505-2E9C-101B-9397-08002B2CF9AE}" pid="5" name="HyperlinksChanged">
    <vt:bool>0</vt:bool>
  </property>
  <property fmtid="{D5CDD505-2E9C-101B-9397-08002B2CF9AE}" pid="6" name="LinksUpToDate">
    <vt:bool>0</vt:bool>
  </property>
  <property fmtid="{D5CDD505-2E9C-101B-9397-08002B2CF9AE}" pid="7" name="ScaleCrop">
    <vt:bool>0</vt:bool>
  </property>
  <property fmtid="{D5CDD505-2E9C-101B-9397-08002B2CF9AE}" pid="8" name="ShareDoc">
    <vt:bool>0</vt:bool>
  </property>
</Properties>
</file>